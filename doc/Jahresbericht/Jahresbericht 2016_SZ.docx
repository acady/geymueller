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7BA3" w:rsidRDefault="00E716B5">
      <w:pPr>
        <w:rPr>
          <w:rFonts w:ascii="Helvetica Neue" w:hAnsi="Helvetica Neue"/>
          <w:sz w:val="32"/>
          <w:szCs w:val="32"/>
        </w:rPr>
      </w:pPr>
      <w:r>
        <w:rPr>
          <w:rFonts w:ascii="Helvetica Neue" w:hAnsi="Helvetica Neue"/>
          <w:noProof/>
          <w:sz w:val="32"/>
          <w:szCs w:val="32"/>
        </w:rPr>
        <w:drawing>
          <wp:anchor distT="57150" distB="57150" distL="57150" distR="57150" simplePos="0" relativeHeight="251659264" behindDoc="0" locked="0" layoutInCell="1" allowOverlap="1">
            <wp:simplePos x="0" y="0"/>
            <wp:positionH relativeFrom="column">
              <wp:posOffset>2465704</wp:posOffset>
            </wp:positionH>
            <wp:positionV relativeFrom="line">
              <wp:posOffset>-226695</wp:posOffset>
            </wp:positionV>
            <wp:extent cx="3477896" cy="1369695"/>
            <wp:effectExtent l="0" t="0" r="0" b="0"/>
            <wp:wrapThrough wrapText="bothSides" distL="57150" distR="57150">
              <wp:wrapPolygon edited="1">
                <wp:start x="3503" y="953"/>
                <wp:lineTo x="3503" y="1694"/>
                <wp:lineTo x="3294" y="2118"/>
                <wp:lineTo x="3503" y="1376"/>
                <wp:lineTo x="3169" y="1800"/>
                <wp:lineTo x="3169" y="4447"/>
                <wp:lineTo x="3253" y="4765"/>
                <wp:lineTo x="3169" y="5082"/>
                <wp:lineTo x="3544" y="4871"/>
                <wp:lineTo x="3419" y="5506"/>
                <wp:lineTo x="3419" y="5718"/>
                <wp:lineTo x="3253" y="5718"/>
                <wp:lineTo x="3378" y="5188"/>
                <wp:lineTo x="3211" y="5400"/>
                <wp:lineTo x="3211" y="11224"/>
                <wp:lineTo x="3211" y="11541"/>
                <wp:lineTo x="2877" y="12812"/>
                <wp:lineTo x="2961" y="13024"/>
                <wp:lineTo x="2836" y="13024"/>
                <wp:lineTo x="2877" y="12071"/>
                <wp:lineTo x="3211" y="11224"/>
                <wp:lineTo x="3211" y="5400"/>
                <wp:lineTo x="2877" y="5824"/>
                <wp:lineTo x="2919" y="5294"/>
                <wp:lineTo x="3002" y="5082"/>
                <wp:lineTo x="2419" y="5612"/>
                <wp:lineTo x="3169" y="4447"/>
                <wp:lineTo x="3169" y="1800"/>
                <wp:lineTo x="3086" y="1906"/>
                <wp:lineTo x="2877" y="2541"/>
                <wp:lineTo x="2877" y="3071"/>
                <wp:lineTo x="3086" y="3176"/>
                <wp:lineTo x="2419" y="5188"/>
                <wp:lineTo x="2293" y="5612"/>
                <wp:lineTo x="2293" y="4976"/>
                <wp:lineTo x="2919" y="3282"/>
                <wp:lineTo x="2752" y="3176"/>
                <wp:lineTo x="2836" y="2118"/>
                <wp:lineTo x="3503" y="953"/>
                <wp:lineTo x="3836" y="953"/>
                <wp:lineTo x="3836" y="4659"/>
                <wp:lineTo x="3961" y="5188"/>
                <wp:lineTo x="3920" y="5400"/>
                <wp:lineTo x="4045" y="5506"/>
                <wp:lineTo x="3711" y="5612"/>
                <wp:lineTo x="3836" y="5188"/>
                <wp:lineTo x="3753" y="5082"/>
                <wp:lineTo x="3836" y="4659"/>
                <wp:lineTo x="3836" y="953"/>
                <wp:lineTo x="4295" y="953"/>
                <wp:lineTo x="4295" y="4871"/>
                <wp:lineTo x="4295" y="5400"/>
                <wp:lineTo x="4670" y="5082"/>
                <wp:lineTo x="4670" y="5294"/>
                <wp:lineTo x="4754" y="5400"/>
                <wp:lineTo x="4378" y="5604"/>
                <wp:lineTo x="4378" y="9529"/>
                <wp:lineTo x="4670" y="9635"/>
                <wp:lineTo x="4545" y="10079"/>
                <wp:lineTo x="4545" y="11753"/>
                <wp:lineTo x="5171" y="12071"/>
                <wp:lineTo x="5212" y="12282"/>
                <wp:lineTo x="4754" y="12918"/>
                <wp:lineTo x="4879" y="12176"/>
                <wp:lineTo x="4545" y="12600"/>
                <wp:lineTo x="4337" y="12600"/>
                <wp:lineTo x="4462" y="11859"/>
                <wp:lineTo x="4545" y="11753"/>
                <wp:lineTo x="4545" y="10079"/>
                <wp:lineTo x="4253" y="11118"/>
                <wp:lineTo x="4420" y="11224"/>
                <wp:lineTo x="4253" y="12388"/>
                <wp:lineTo x="3711" y="13024"/>
                <wp:lineTo x="3711" y="12494"/>
                <wp:lineTo x="4212" y="11965"/>
                <wp:lineTo x="4212" y="11435"/>
                <wp:lineTo x="4045" y="11435"/>
                <wp:lineTo x="4545" y="9741"/>
                <wp:lineTo x="4086" y="10234"/>
                <wp:lineTo x="4086" y="10376"/>
                <wp:lineTo x="4212" y="10588"/>
                <wp:lineTo x="3586" y="11965"/>
                <wp:lineTo x="3253" y="12600"/>
                <wp:lineTo x="3628" y="11541"/>
                <wp:lineTo x="3586" y="11329"/>
                <wp:lineTo x="4086" y="10376"/>
                <wp:lineTo x="4086" y="10234"/>
                <wp:lineTo x="3461" y="10906"/>
                <wp:lineTo x="3253" y="11118"/>
                <wp:lineTo x="4253" y="9635"/>
                <wp:lineTo x="4378" y="9529"/>
                <wp:lineTo x="4378" y="5604"/>
                <wp:lineTo x="4170" y="5718"/>
                <wp:lineTo x="4170" y="5082"/>
                <wp:lineTo x="4295" y="4871"/>
                <wp:lineTo x="4295" y="953"/>
                <wp:lineTo x="5004" y="953"/>
                <wp:lineTo x="5004" y="4871"/>
                <wp:lineTo x="5296" y="4871"/>
                <wp:lineTo x="5254" y="5400"/>
                <wp:lineTo x="4879" y="5294"/>
                <wp:lineTo x="5004" y="4871"/>
                <wp:lineTo x="5004" y="953"/>
                <wp:lineTo x="5588" y="953"/>
                <wp:lineTo x="5588" y="11753"/>
                <wp:lineTo x="5754" y="11859"/>
                <wp:lineTo x="5629" y="12706"/>
                <wp:lineTo x="6046" y="12176"/>
                <wp:lineTo x="6046" y="12388"/>
                <wp:lineTo x="6171" y="11859"/>
                <wp:lineTo x="6130" y="12600"/>
                <wp:lineTo x="5880" y="12812"/>
                <wp:lineTo x="5504" y="13129"/>
                <wp:lineTo x="4712" y="15353"/>
                <wp:lineTo x="5337" y="13341"/>
                <wp:lineTo x="4503" y="14612"/>
                <wp:lineTo x="4378" y="15565"/>
                <wp:lineTo x="4629" y="15565"/>
                <wp:lineTo x="4295" y="15565"/>
                <wp:lineTo x="4420" y="14506"/>
                <wp:lineTo x="5379" y="12918"/>
                <wp:lineTo x="5546" y="12600"/>
                <wp:lineTo x="5337" y="12706"/>
                <wp:lineTo x="5379" y="12071"/>
                <wp:lineTo x="5588" y="11753"/>
                <wp:lineTo x="5588" y="953"/>
                <wp:lineTo x="6797" y="953"/>
                <wp:lineTo x="6797" y="3706"/>
                <wp:lineTo x="6797" y="4447"/>
                <wp:lineTo x="6505" y="5612"/>
                <wp:lineTo x="7005" y="4976"/>
                <wp:lineTo x="6964" y="5506"/>
                <wp:lineTo x="7047" y="5718"/>
                <wp:lineTo x="6839" y="5612"/>
                <wp:lineTo x="6630" y="5612"/>
                <wp:lineTo x="6088" y="5718"/>
                <wp:lineTo x="6213" y="4871"/>
                <wp:lineTo x="6422" y="4629"/>
                <wp:lineTo x="6422" y="4976"/>
                <wp:lineTo x="6171" y="5294"/>
                <wp:lineTo x="6213" y="5612"/>
                <wp:lineTo x="6422" y="4976"/>
                <wp:lineTo x="6422" y="4629"/>
                <wp:lineTo x="6672" y="4341"/>
                <wp:lineTo x="6797" y="3706"/>
                <wp:lineTo x="6797" y="953"/>
                <wp:lineTo x="8673" y="953"/>
                <wp:lineTo x="8673" y="2012"/>
                <wp:lineTo x="8715" y="2329"/>
                <wp:lineTo x="8048" y="4129"/>
                <wp:lineTo x="8090" y="5082"/>
                <wp:lineTo x="8548" y="4129"/>
                <wp:lineTo x="8798" y="3812"/>
                <wp:lineTo x="8632" y="4129"/>
                <wp:lineTo x="7964" y="6459"/>
                <wp:lineTo x="7756" y="7518"/>
                <wp:lineTo x="7005" y="9953"/>
                <wp:lineTo x="7005" y="12282"/>
                <wp:lineTo x="7131" y="12282"/>
                <wp:lineTo x="7047" y="13024"/>
                <wp:lineTo x="7172" y="13129"/>
                <wp:lineTo x="6922" y="13235"/>
                <wp:lineTo x="7005" y="12282"/>
                <wp:lineTo x="7005" y="9953"/>
                <wp:lineTo x="6839" y="9953"/>
                <wp:lineTo x="7089" y="8682"/>
                <wp:lineTo x="7547" y="7453"/>
                <wp:lineTo x="7547" y="7941"/>
                <wp:lineTo x="7547" y="7835"/>
                <wp:lineTo x="6964" y="9529"/>
                <wp:lineTo x="7089" y="9529"/>
                <wp:lineTo x="7547" y="7941"/>
                <wp:lineTo x="7547" y="7453"/>
                <wp:lineTo x="7839" y="6671"/>
                <wp:lineTo x="8215" y="5188"/>
                <wp:lineTo x="7881" y="5082"/>
                <wp:lineTo x="7923" y="4129"/>
                <wp:lineTo x="8673" y="2012"/>
                <wp:lineTo x="8673" y="953"/>
                <wp:lineTo x="9382" y="953"/>
                <wp:lineTo x="9382" y="1271"/>
                <wp:lineTo x="9632" y="1482"/>
                <wp:lineTo x="9591" y="2224"/>
                <wp:lineTo x="9549" y="1482"/>
                <wp:lineTo x="9549" y="4871"/>
                <wp:lineTo x="9549" y="5400"/>
                <wp:lineTo x="9507" y="5562"/>
                <wp:lineTo x="9507" y="9212"/>
                <wp:lineTo x="9632" y="9264"/>
                <wp:lineTo x="9632" y="9635"/>
                <wp:lineTo x="9257" y="10271"/>
                <wp:lineTo x="9049" y="11012"/>
                <wp:lineTo x="9632" y="9847"/>
                <wp:lineTo x="9632" y="9635"/>
                <wp:lineTo x="9632" y="9264"/>
                <wp:lineTo x="9758" y="9318"/>
                <wp:lineTo x="9507" y="10482"/>
                <wp:lineTo x="9257" y="10943"/>
                <wp:lineTo x="9257" y="12600"/>
                <wp:lineTo x="9382" y="12600"/>
                <wp:lineTo x="9424" y="13024"/>
                <wp:lineTo x="9424" y="13341"/>
                <wp:lineTo x="9132" y="13129"/>
                <wp:lineTo x="9257" y="12600"/>
                <wp:lineTo x="9257" y="10943"/>
                <wp:lineTo x="8590" y="12176"/>
                <wp:lineTo x="8298" y="12812"/>
                <wp:lineTo x="8590" y="11859"/>
                <wp:lineTo x="8090" y="11753"/>
                <wp:lineTo x="8757" y="11435"/>
                <wp:lineTo x="9507" y="9212"/>
                <wp:lineTo x="9507" y="5562"/>
                <wp:lineTo x="8715" y="8625"/>
                <wp:lineTo x="8715" y="9106"/>
                <wp:lineTo x="8840" y="9106"/>
                <wp:lineTo x="8757" y="10059"/>
                <wp:lineTo x="8465" y="10588"/>
                <wp:lineTo x="8757" y="9424"/>
                <wp:lineTo x="8173" y="10694"/>
                <wp:lineTo x="8173" y="10906"/>
                <wp:lineTo x="8215" y="11118"/>
                <wp:lineTo x="8006" y="11533"/>
                <wp:lineTo x="8006" y="12600"/>
                <wp:lineTo x="8006" y="13024"/>
                <wp:lineTo x="8006" y="13129"/>
                <wp:lineTo x="8173" y="13129"/>
                <wp:lineTo x="7881" y="13341"/>
                <wp:lineTo x="8006" y="12600"/>
                <wp:lineTo x="8006" y="11533"/>
                <wp:lineTo x="7256" y="13024"/>
                <wp:lineTo x="7798" y="11647"/>
                <wp:lineTo x="8465" y="9529"/>
                <wp:lineTo x="8715" y="9106"/>
                <wp:lineTo x="8715" y="8625"/>
                <wp:lineTo x="8673" y="8788"/>
                <wp:lineTo x="8423" y="8788"/>
                <wp:lineTo x="8465" y="7518"/>
                <wp:lineTo x="8715" y="7094"/>
                <wp:lineTo x="8507" y="8365"/>
                <wp:lineTo x="8507" y="8682"/>
                <wp:lineTo x="8840" y="8047"/>
                <wp:lineTo x="9382" y="5400"/>
                <wp:lineTo x="9549" y="4871"/>
                <wp:lineTo x="9549" y="1482"/>
                <wp:lineTo x="9466" y="1377"/>
                <wp:lineTo x="9466" y="2435"/>
                <wp:lineTo x="9466" y="2859"/>
                <wp:lineTo x="9215" y="3217"/>
                <wp:lineTo x="9215" y="4765"/>
                <wp:lineTo x="9341" y="4765"/>
                <wp:lineTo x="9174" y="5506"/>
                <wp:lineTo x="9215" y="5718"/>
                <wp:lineTo x="9007" y="5294"/>
                <wp:lineTo x="9215" y="4765"/>
                <wp:lineTo x="9215" y="3217"/>
                <wp:lineTo x="8965" y="3573"/>
                <wp:lineTo x="8965" y="4447"/>
                <wp:lineTo x="9049" y="4659"/>
                <wp:lineTo x="8882" y="5400"/>
                <wp:lineTo x="8965" y="5612"/>
                <wp:lineTo x="8590" y="5718"/>
                <wp:lineTo x="8798" y="4659"/>
                <wp:lineTo x="8965" y="4447"/>
                <wp:lineTo x="8965" y="3573"/>
                <wp:lineTo x="8798" y="3812"/>
                <wp:lineTo x="9466" y="2435"/>
                <wp:lineTo x="9466" y="1377"/>
                <wp:lineTo x="9382" y="1271"/>
                <wp:lineTo x="9382" y="953"/>
                <wp:lineTo x="11092" y="953"/>
                <wp:lineTo x="11092" y="4765"/>
                <wp:lineTo x="11217" y="4765"/>
                <wp:lineTo x="11092" y="5400"/>
                <wp:lineTo x="11217" y="5506"/>
                <wp:lineTo x="11008" y="5506"/>
                <wp:lineTo x="11008" y="11753"/>
                <wp:lineTo x="10800" y="12812"/>
                <wp:lineTo x="11092" y="12918"/>
                <wp:lineTo x="10758" y="13341"/>
                <wp:lineTo x="11008" y="12918"/>
                <wp:lineTo x="10592" y="13341"/>
                <wp:lineTo x="9799" y="15882"/>
                <wp:lineTo x="9799" y="15247"/>
                <wp:lineTo x="10758" y="12388"/>
                <wp:lineTo x="10675" y="12388"/>
                <wp:lineTo x="11008" y="11753"/>
                <wp:lineTo x="11008" y="5506"/>
                <wp:lineTo x="10842" y="5506"/>
                <wp:lineTo x="10842" y="10271"/>
                <wp:lineTo x="10758" y="11012"/>
                <wp:lineTo x="10216" y="12706"/>
                <wp:lineTo x="10425" y="12706"/>
                <wp:lineTo x="10008" y="13129"/>
                <wp:lineTo x="9799" y="13553"/>
                <wp:lineTo x="10008" y="12600"/>
                <wp:lineTo x="9758" y="12812"/>
                <wp:lineTo x="10466" y="11152"/>
                <wp:lineTo x="10425" y="11753"/>
                <wp:lineTo x="10466" y="11541"/>
                <wp:lineTo x="10341" y="11859"/>
                <wp:lineTo x="10425" y="11753"/>
                <wp:lineTo x="10466" y="11152"/>
                <wp:lineTo x="10842" y="10271"/>
                <wp:lineTo x="10842" y="5506"/>
                <wp:lineTo x="10633" y="5506"/>
                <wp:lineTo x="10341" y="5506"/>
                <wp:lineTo x="10300" y="5294"/>
                <wp:lineTo x="9966" y="5824"/>
                <wp:lineTo x="10091" y="5188"/>
                <wp:lineTo x="9716" y="5824"/>
                <wp:lineTo x="9716" y="5612"/>
                <wp:lineTo x="9591" y="5400"/>
                <wp:lineTo x="9966" y="4871"/>
                <wp:lineTo x="10216" y="4871"/>
                <wp:lineTo x="10216" y="5188"/>
                <wp:lineTo x="10508" y="5082"/>
                <wp:lineTo x="10550" y="5400"/>
                <wp:lineTo x="10842" y="4976"/>
                <wp:lineTo x="10800" y="5400"/>
                <wp:lineTo x="11092" y="4765"/>
                <wp:lineTo x="11092" y="953"/>
                <wp:lineTo x="11926" y="953"/>
                <wp:lineTo x="11926" y="3176"/>
                <wp:lineTo x="11926" y="3918"/>
                <wp:lineTo x="11717" y="4712"/>
                <wp:lineTo x="11717" y="11859"/>
                <wp:lineTo x="11717" y="12388"/>
                <wp:lineTo x="11551" y="12918"/>
                <wp:lineTo x="12051" y="12494"/>
                <wp:lineTo x="11884" y="13341"/>
                <wp:lineTo x="11759" y="13447"/>
                <wp:lineTo x="11926" y="12706"/>
                <wp:lineTo x="11342" y="13553"/>
                <wp:lineTo x="10967" y="14929"/>
                <wp:lineTo x="13552" y="15353"/>
                <wp:lineTo x="13719" y="15035"/>
                <wp:lineTo x="13636" y="15459"/>
                <wp:lineTo x="16012" y="15459"/>
                <wp:lineTo x="15846" y="15486"/>
                <wp:lineTo x="15846" y="16941"/>
                <wp:lineTo x="15929" y="17471"/>
                <wp:lineTo x="15971" y="17788"/>
                <wp:lineTo x="15887" y="18000"/>
                <wp:lineTo x="16096" y="18000"/>
                <wp:lineTo x="16471" y="17047"/>
                <wp:lineTo x="16638" y="17047"/>
                <wp:lineTo x="16554" y="17576"/>
                <wp:lineTo x="16554" y="17894"/>
                <wp:lineTo x="16680" y="18000"/>
                <wp:lineTo x="16096" y="18106"/>
                <wp:lineTo x="15595" y="19376"/>
                <wp:lineTo x="15137" y="20753"/>
                <wp:lineTo x="14970" y="20753"/>
                <wp:lineTo x="15220" y="19694"/>
                <wp:lineTo x="15679" y="18695"/>
                <wp:lineTo x="15512" y="19376"/>
                <wp:lineTo x="15679" y="18953"/>
                <wp:lineTo x="15095" y="20541"/>
                <wp:lineTo x="15512" y="19376"/>
                <wp:lineTo x="15679" y="18695"/>
                <wp:lineTo x="15804" y="18424"/>
                <wp:lineTo x="15762" y="18212"/>
                <wp:lineTo x="15679" y="18106"/>
                <wp:lineTo x="15887" y="17576"/>
                <wp:lineTo x="15595" y="17788"/>
                <wp:lineTo x="15846" y="16941"/>
                <wp:lineTo x="15846" y="15486"/>
                <wp:lineTo x="15387" y="15561"/>
                <wp:lineTo x="15387" y="17365"/>
                <wp:lineTo x="15387" y="17788"/>
                <wp:lineTo x="15345" y="18318"/>
                <wp:lineTo x="15178" y="18000"/>
                <wp:lineTo x="15303" y="17471"/>
                <wp:lineTo x="15387" y="17365"/>
                <wp:lineTo x="15387" y="15561"/>
                <wp:lineTo x="15012" y="15622"/>
                <wp:lineTo x="15012" y="17365"/>
                <wp:lineTo x="15012" y="17788"/>
                <wp:lineTo x="14928" y="18212"/>
                <wp:lineTo x="14803" y="18106"/>
                <wp:lineTo x="14886" y="17471"/>
                <wp:lineTo x="15012" y="17365"/>
                <wp:lineTo x="15012" y="15622"/>
                <wp:lineTo x="14678" y="15677"/>
                <wp:lineTo x="14678" y="16941"/>
                <wp:lineTo x="14803" y="16941"/>
                <wp:lineTo x="14678" y="17471"/>
                <wp:lineTo x="14386" y="18000"/>
                <wp:lineTo x="14511" y="18106"/>
                <wp:lineTo x="14261" y="18000"/>
                <wp:lineTo x="14678" y="16941"/>
                <wp:lineTo x="14678" y="15677"/>
                <wp:lineTo x="14011" y="15786"/>
                <wp:lineTo x="14011" y="16941"/>
                <wp:lineTo x="14136" y="17047"/>
                <wp:lineTo x="14178" y="17576"/>
                <wp:lineTo x="13969" y="17788"/>
                <wp:lineTo x="13677" y="18424"/>
                <wp:lineTo x="13886" y="17471"/>
                <wp:lineTo x="13844" y="17259"/>
                <wp:lineTo x="14011" y="16941"/>
                <wp:lineTo x="14011" y="15786"/>
                <wp:lineTo x="13427" y="15882"/>
                <wp:lineTo x="13302" y="16306"/>
                <wp:lineTo x="13677" y="16306"/>
                <wp:lineTo x="13510" y="16436"/>
                <wp:lineTo x="13510" y="17047"/>
                <wp:lineTo x="13510" y="17576"/>
                <wp:lineTo x="13385" y="17894"/>
                <wp:lineTo x="13385" y="18106"/>
                <wp:lineTo x="13177" y="18212"/>
                <wp:lineTo x="13510" y="17047"/>
                <wp:lineTo x="13510" y="16436"/>
                <wp:lineTo x="13135" y="16729"/>
                <wp:lineTo x="12718" y="18000"/>
                <wp:lineTo x="12593" y="17788"/>
                <wp:lineTo x="13093" y="16624"/>
                <wp:lineTo x="12968" y="16518"/>
                <wp:lineTo x="13302" y="16094"/>
                <wp:lineTo x="13385" y="15671"/>
                <wp:lineTo x="12343" y="15497"/>
                <wp:lineTo x="12343" y="17259"/>
                <wp:lineTo x="12510" y="17365"/>
                <wp:lineTo x="12426" y="18000"/>
                <wp:lineTo x="12176" y="17894"/>
                <wp:lineTo x="12343" y="17259"/>
                <wp:lineTo x="12343" y="15497"/>
                <wp:lineTo x="10842" y="15247"/>
                <wp:lineTo x="10842" y="15671"/>
                <wp:lineTo x="10550" y="15459"/>
                <wp:lineTo x="10717" y="15035"/>
                <wp:lineTo x="10258" y="15141"/>
                <wp:lineTo x="10341" y="15353"/>
                <wp:lineTo x="10133" y="15035"/>
                <wp:lineTo x="10883" y="14612"/>
                <wp:lineTo x="11592" y="12282"/>
                <wp:lineTo x="11717" y="11859"/>
                <wp:lineTo x="11717" y="4712"/>
                <wp:lineTo x="11592" y="5188"/>
                <wp:lineTo x="11676" y="5294"/>
                <wp:lineTo x="11467" y="5294"/>
                <wp:lineTo x="11342" y="4976"/>
                <wp:lineTo x="11551" y="4871"/>
                <wp:lineTo x="11926" y="3176"/>
                <wp:lineTo x="11926" y="953"/>
                <wp:lineTo x="12218" y="953"/>
                <wp:lineTo x="12218" y="3494"/>
                <wp:lineTo x="12343" y="3494"/>
                <wp:lineTo x="12093" y="4765"/>
                <wp:lineTo x="12009" y="5400"/>
                <wp:lineTo x="12134" y="5400"/>
                <wp:lineTo x="12385" y="4659"/>
                <wp:lineTo x="12385" y="5188"/>
                <wp:lineTo x="12968" y="4553"/>
                <wp:lineTo x="13469" y="4024"/>
                <wp:lineTo x="12635" y="5400"/>
                <wp:lineTo x="12510" y="5718"/>
                <wp:lineTo x="12593" y="5294"/>
                <wp:lineTo x="12426" y="5364"/>
                <wp:lineTo x="12426" y="12494"/>
                <wp:lineTo x="12551" y="12812"/>
                <wp:lineTo x="12635" y="12918"/>
                <wp:lineTo x="12134" y="13553"/>
                <wp:lineTo x="12134" y="13235"/>
                <wp:lineTo x="12051" y="13129"/>
                <wp:lineTo x="12426" y="12494"/>
                <wp:lineTo x="12426" y="5364"/>
                <wp:lineTo x="11842" y="5612"/>
                <wp:lineTo x="11801" y="5188"/>
                <wp:lineTo x="11801" y="4871"/>
                <wp:lineTo x="11968" y="4659"/>
                <wp:lineTo x="12218" y="3494"/>
                <wp:lineTo x="12218" y="953"/>
                <wp:lineTo x="13969" y="953"/>
                <wp:lineTo x="13969" y="4871"/>
                <wp:lineTo x="14136" y="4871"/>
                <wp:lineTo x="14011" y="5824"/>
                <wp:lineTo x="13761" y="5744"/>
                <wp:lineTo x="13761" y="11541"/>
                <wp:lineTo x="13761" y="12071"/>
                <wp:lineTo x="13469" y="13129"/>
                <wp:lineTo x="13177" y="13659"/>
                <wp:lineTo x="13427" y="12706"/>
                <wp:lineTo x="12760" y="13447"/>
                <wp:lineTo x="12760" y="13553"/>
                <wp:lineTo x="12593" y="13659"/>
                <wp:lineTo x="12676" y="13024"/>
                <wp:lineTo x="12885" y="12918"/>
                <wp:lineTo x="12760" y="12812"/>
                <wp:lineTo x="13093" y="12388"/>
                <wp:lineTo x="13093" y="12812"/>
                <wp:lineTo x="13427" y="12388"/>
                <wp:lineTo x="13761" y="11541"/>
                <wp:lineTo x="13761" y="5744"/>
                <wp:lineTo x="13677" y="5718"/>
                <wp:lineTo x="13886" y="5294"/>
                <wp:lineTo x="13886" y="5506"/>
                <wp:lineTo x="14094" y="5082"/>
                <wp:lineTo x="13927" y="4976"/>
                <wp:lineTo x="13969" y="4871"/>
                <wp:lineTo x="13969" y="953"/>
                <wp:lineTo x="14469" y="953"/>
                <wp:lineTo x="14469" y="4871"/>
                <wp:lineTo x="14803" y="5082"/>
                <wp:lineTo x="14469" y="5400"/>
                <wp:lineTo x="14303" y="5824"/>
                <wp:lineTo x="14344" y="5082"/>
                <wp:lineTo x="14469" y="4871"/>
                <wp:lineTo x="14469" y="953"/>
                <wp:lineTo x="14970" y="953"/>
                <wp:lineTo x="14970" y="4871"/>
                <wp:lineTo x="15053" y="4976"/>
                <wp:lineTo x="14845" y="5718"/>
                <wp:lineTo x="14720" y="5824"/>
                <wp:lineTo x="14970" y="4871"/>
                <wp:lineTo x="14970" y="953"/>
                <wp:lineTo x="15512" y="953"/>
                <wp:lineTo x="15512" y="4024"/>
                <wp:lineTo x="15554" y="4341"/>
                <wp:lineTo x="15887" y="4553"/>
                <wp:lineTo x="15804" y="4572"/>
                <wp:lineTo x="15804" y="4976"/>
                <wp:lineTo x="15887" y="5294"/>
                <wp:lineTo x="15846" y="5612"/>
                <wp:lineTo x="15887" y="5824"/>
                <wp:lineTo x="15720" y="5824"/>
                <wp:lineTo x="15762" y="5082"/>
                <wp:lineTo x="15804" y="4976"/>
                <wp:lineTo x="15804" y="4572"/>
                <wp:lineTo x="15470" y="4649"/>
                <wp:lineTo x="15470" y="5082"/>
                <wp:lineTo x="15595" y="5294"/>
                <wp:lineTo x="15387" y="5929"/>
                <wp:lineTo x="15470" y="5082"/>
                <wp:lineTo x="15470" y="4649"/>
                <wp:lineTo x="15429" y="4659"/>
                <wp:lineTo x="15303" y="5612"/>
                <wp:lineTo x="15178" y="5612"/>
                <wp:lineTo x="15178" y="5294"/>
                <wp:lineTo x="14970" y="5506"/>
                <wp:lineTo x="14970" y="10906"/>
                <wp:lineTo x="15137" y="10906"/>
                <wp:lineTo x="14886" y="12282"/>
                <wp:lineTo x="14886" y="12812"/>
                <wp:lineTo x="15053" y="13024"/>
                <wp:lineTo x="14845" y="13447"/>
                <wp:lineTo x="15053" y="13553"/>
                <wp:lineTo x="14720" y="13447"/>
                <wp:lineTo x="14886" y="12812"/>
                <wp:lineTo x="14886" y="12282"/>
                <wp:lineTo x="14303" y="13659"/>
                <wp:lineTo x="14219" y="13553"/>
                <wp:lineTo x="14386" y="13024"/>
                <wp:lineTo x="13844" y="13341"/>
                <wp:lineTo x="13844" y="13129"/>
                <wp:lineTo x="13719" y="13447"/>
                <wp:lineTo x="13761" y="12812"/>
                <wp:lineTo x="14136" y="12600"/>
                <wp:lineTo x="14136" y="12918"/>
                <wp:lineTo x="14636" y="12282"/>
                <wp:lineTo x="14970" y="10906"/>
                <wp:lineTo x="14970" y="5506"/>
                <wp:lineTo x="15303" y="4553"/>
                <wp:lineTo x="15053" y="4447"/>
                <wp:lineTo x="15470" y="4235"/>
                <wp:lineTo x="15512" y="4024"/>
                <wp:lineTo x="15512" y="953"/>
                <wp:lineTo x="17347" y="953"/>
                <wp:lineTo x="17347" y="3812"/>
                <wp:lineTo x="17388" y="4341"/>
                <wp:lineTo x="19432" y="4659"/>
                <wp:lineTo x="19307" y="5082"/>
                <wp:lineTo x="19140" y="4765"/>
                <wp:lineTo x="18097" y="4765"/>
                <wp:lineTo x="18097" y="5082"/>
                <wp:lineTo x="18222" y="5082"/>
                <wp:lineTo x="18097" y="5527"/>
                <wp:lineTo x="18097" y="11753"/>
                <wp:lineTo x="18514" y="12071"/>
                <wp:lineTo x="18097" y="12282"/>
                <wp:lineTo x="18139" y="12706"/>
                <wp:lineTo x="18056" y="13447"/>
                <wp:lineTo x="17680" y="13976"/>
                <wp:lineTo x="17680" y="16835"/>
                <wp:lineTo x="17889" y="16941"/>
                <wp:lineTo x="17722" y="17576"/>
                <wp:lineTo x="17013" y="17894"/>
                <wp:lineTo x="17805" y="17153"/>
                <wp:lineTo x="17680" y="16941"/>
                <wp:lineTo x="17680" y="16835"/>
                <wp:lineTo x="17680" y="13976"/>
                <wp:lineTo x="17722" y="13447"/>
                <wp:lineTo x="17889" y="13659"/>
                <wp:lineTo x="18056" y="12812"/>
                <wp:lineTo x="17847" y="12812"/>
                <wp:lineTo x="18097" y="11753"/>
                <wp:lineTo x="18097" y="5527"/>
                <wp:lineTo x="18014" y="5824"/>
                <wp:lineTo x="17889" y="5612"/>
                <wp:lineTo x="18097" y="5082"/>
                <wp:lineTo x="18097" y="4765"/>
                <wp:lineTo x="17847" y="4765"/>
                <wp:lineTo x="17847" y="5082"/>
                <wp:lineTo x="17847" y="5612"/>
                <wp:lineTo x="17889" y="5929"/>
                <wp:lineTo x="17722" y="5612"/>
                <wp:lineTo x="17847" y="5082"/>
                <wp:lineTo x="17847" y="4765"/>
                <wp:lineTo x="17680" y="4765"/>
                <wp:lineTo x="17680" y="11753"/>
                <wp:lineTo x="17680" y="12388"/>
                <wp:lineTo x="17472" y="12282"/>
                <wp:lineTo x="17680" y="11753"/>
                <wp:lineTo x="17680" y="4765"/>
                <wp:lineTo x="17555" y="4765"/>
                <wp:lineTo x="17347" y="5824"/>
                <wp:lineTo x="17180" y="5612"/>
                <wp:lineTo x="17472" y="4553"/>
                <wp:lineTo x="17222" y="4659"/>
                <wp:lineTo x="16930" y="6035"/>
                <wp:lineTo x="17013" y="5082"/>
                <wp:lineTo x="17180" y="4553"/>
                <wp:lineTo x="16805" y="4653"/>
                <wp:lineTo x="16805" y="11541"/>
                <wp:lineTo x="16888" y="11753"/>
                <wp:lineTo x="16805" y="12706"/>
                <wp:lineTo x="17138" y="11859"/>
                <wp:lineTo x="17222" y="11965"/>
                <wp:lineTo x="16471" y="13871"/>
                <wp:lineTo x="16721" y="12176"/>
                <wp:lineTo x="16012" y="13659"/>
                <wp:lineTo x="15679" y="13659"/>
                <wp:lineTo x="15846" y="12706"/>
                <wp:lineTo x="15846" y="13447"/>
                <wp:lineTo x="16221" y="13129"/>
                <wp:lineTo x="16805" y="11541"/>
                <wp:lineTo x="16805" y="4653"/>
                <wp:lineTo x="16596" y="4709"/>
                <wp:lineTo x="16596" y="5082"/>
                <wp:lineTo x="16596" y="5612"/>
                <wp:lineTo x="16429" y="5929"/>
                <wp:lineTo x="16471" y="5400"/>
                <wp:lineTo x="16596" y="5082"/>
                <wp:lineTo x="16596" y="4709"/>
                <wp:lineTo x="16388" y="4765"/>
                <wp:lineTo x="16263" y="5718"/>
                <wp:lineTo x="16137" y="5824"/>
                <wp:lineTo x="16096" y="5824"/>
                <wp:lineTo x="16137" y="5400"/>
                <wp:lineTo x="16096" y="5082"/>
                <wp:lineTo x="16346" y="4553"/>
                <wp:lineTo x="16221" y="4447"/>
                <wp:lineTo x="17305" y="4129"/>
                <wp:lineTo x="17347" y="3812"/>
                <wp:lineTo x="17347" y="953"/>
                <wp:lineTo x="19557" y="953"/>
                <wp:lineTo x="19557" y="12071"/>
                <wp:lineTo x="19724" y="12176"/>
                <wp:lineTo x="19432" y="13553"/>
                <wp:lineTo x="19348" y="13659"/>
                <wp:lineTo x="19432" y="13765"/>
                <wp:lineTo x="19098" y="13871"/>
                <wp:lineTo x="19265" y="13447"/>
                <wp:lineTo x="19640" y="12600"/>
                <wp:lineTo x="19598" y="12388"/>
                <wp:lineTo x="19432" y="12600"/>
                <wp:lineTo x="19557" y="12071"/>
                <wp:lineTo x="19557" y="953"/>
                <wp:lineTo x="20099" y="953"/>
                <wp:lineTo x="20099" y="11753"/>
                <wp:lineTo x="20141" y="12494"/>
                <wp:lineTo x="19890" y="12388"/>
                <wp:lineTo x="20099" y="11753"/>
                <wp:lineTo x="20099" y="953"/>
                <wp:lineTo x="20266" y="953"/>
                <wp:lineTo x="20266" y="12706"/>
                <wp:lineTo x="20224" y="13447"/>
                <wp:lineTo x="20432" y="13447"/>
                <wp:lineTo x="20224" y="14294"/>
                <wp:lineTo x="20057" y="14294"/>
                <wp:lineTo x="20057" y="13976"/>
                <wp:lineTo x="19682" y="15141"/>
                <wp:lineTo x="19807" y="14400"/>
                <wp:lineTo x="19307" y="16094"/>
                <wp:lineTo x="19473" y="15776"/>
                <wp:lineTo x="19181" y="16412"/>
                <wp:lineTo x="19598" y="14718"/>
                <wp:lineTo x="20224" y="13024"/>
                <wp:lineTo x="20266" y="12706"/>
                <wp:lineTo x="20266" y="953"/>
                <wp:lineTo x="20724" y="953"/>
                <wp:lineTo x="20724" y="1271"/>
                <wp:lineTo x="20724" y="1906"/>
                <wp:lineTo x="20558" y="2435"/>
                <wp:lineTo x="20724" y="1271"/>
                <wp:lineTo x="20724" y="953"/>
                <wp:lineTo x="20849" y="953"/>
                <wp:lineTo x="20849" y="12071"/>
                <wp:lineTo x="21016" y="12071"/>
                <wp:lineTo x="20933" y="12706"/>
                <wp:lineTo x="20766" y="12600"/>
                <wp:lineTo x="20849" y="12071"/>
                <wp:lineTo x="20849" y="953"/>
                <wp:lineTo x="3503" y="953"/>
              </wp:wrapPolygon>
            </wp:wrapThrough>
            <wp:docPr id="1073741825" name="officeArt object" descr="::GitHub:geymueller:search:img:instant_search_logo@2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::GitHub:geymueller:search:img:instant_search_logo@2x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6" cy="13696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50800" dist="38100" dir="9000000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47BA3" w:rsidRDefault="00B47BA3">
      <w:pPr>
        <w:rPr>
          <w:rFonts w:ascii="Helvetica Neue" w:hAnsi="Helvetica Neue"/>
          <w:sz w:val="32"/>
          <w:szCs w:val="32"/>
        </w:rPr>
      </w:pPr>
    </w:p>
    <w:p w:rsidR="00B47BA3" w:rsidRDefault="00B47BA3">
      <w:pPr>
        <w:rPr>
          <w:rFonts w:ascii="Helvetica Neue" w:hAnsi="Helvetica Neue"/>
          <w:sz w:val="32"/>
          <w:szCs w:val="32"/>
        </w:rPr>
      </w:pPr>
    </w:p>
    <w:p w:rsidR="00B47BA3" w:rsidRDefault="00E716B5">
      <w:pPr>
        <w:rPr>
          <w:rFonts w:ascii="Helvetica Neue" w:eastAsia="Helvetica Neue" w:hAnsi="Helvetica Neue" w:cs="Helvetica Neue"/>
          <w:sz w:val="32"/>
          <w:szCs w:val="32"/>
        </w:rPr>
      </w:pPr>
      <w:r>
        <w:rPr>
          <w:rFonts w:ascii="Helvetica Neue" w:hAnsi="Helvetica Neue"/>
          <w:sz w:val="32"/>
          <w:szCs w:val="32"/>
        </w:rPr>
        <w:t xml:space="preserve">  </w:t>
      </w:r>
    </w:p>
    <w:p w:rsidR="00B47BA3" w:rsidRDefault="00B47BA3">
      <w:pPr>
        <w:rPr>
          <w:rFonts w:ascii="Helvetica Neue" w:eastAsia="Helvetica Neue" w:hAnsi="Helvetica Neue" w:cs="Helvetica Neue"/>
          <w:sz w:val="32"/>
          <w:szCs w:val="32"/>
        </w:rPr>
      </w:pPr>
    </w:p>
    <w:p w:rsidR="00B47BA3" w:rsidRDefault="00E716B5">
      <w:pPr>
        <w:rPr>
          <w:rFonts w:ascii="Helvetica Neue" w:eastAsia="Helvetica Neue" w:hAnsi="Helvetica Neue" w:cs="Helvetica Neue"/>
          <w:color w:val="262626"/>
          <w:sz w:val="60"/>
          <w:szCs w:val="60"/>
          <w:u w:color="262626"/>
        </w:rPr>
      </w:pPr>
      <w:r>
        <w:rPr>
          <w:rFonts w:ascii="Helvetica Neue" w:hAnsi="Helvetica Neue"/>
          <w:color w:val="262626"/>
          <w:sz w:val="60"/>
          <w:szCs w:val="60"/>
          <w:u w:color="262626"/>
        </w:rPr>
        <w:t>Jahresbericht 2016</w:t>
      </w:r>
    </w:p>
    <w:p w:rsidR="00B47BA3" w:rsidRDefault="00B47BA3">
      <w:pPr>
        <w:rPr>
          <w:rFonts w:ascii="Helvetica Neue" w:eastAsia="Helvetica Neue" w:hAnsi="Helvetica Neue" w:cs="Helvetica Neue"/>
          <w:sz w:val="22"/>
          <w:szCs w:val="22"/>
        </w:rPr>
      </w:pPr>
    </w:p>
    <w:p w:rsidR="00B47BA3" w:rsidRDefault="00E716B5">
      <w:pPr>
        <w:ind w:left="284"/>
        <w:rPr>
          <w:rFonts w:ascii="Helvetica Neue" w:eastAsia="Helvetica Neue" w:hAnsi="Helvetica Neue" w:cs="Helvetica Neue"/>
          <w:color w:val="262626"/>
          <w:sz w:val="32"/>
          <w:szCs w:val="32"/>
          <w:u w:color="262626"/>
        </w:rPr>
      </w:pPr>
      <w:r>
        <w:rPr>
          <w:rFonts w:ascii="Helvetica Neue" w:hAnsi="Helvetica Neue"/>
          <w:color w:val="262626"/>
          <w:sz w:val="32"/>
          <w:szCs w:val="32"/>
          <w:u w:color="262626"/>
        </w:rPr>
        <w:t xml:space="preserve">Renaissance </w:t>
      </w:r>
      <w:proofErr w:type="spellStart"/>
      <w:r>
        <w:rPr>
          <w:rFonts w:ascii="Helvetica Neue" w:hAnsi="Helvetica Neue"/>
          <w:color w:val="262626"/>
          <w:sz w:val="32"/>
          <w:szCs w:val="32"/>
          <w:u w:color="262626"/>
        </w:rPr>
        <w:t>Architecture</w:t>
      </w:r>
      <w:proofErr w:type="spellEnd"/>
      <w:r>
        <w:rPr>
          <w:rFonts w:ascii="Helvetica Neue" w:hAnsi="Helvetica Neue"/>
          <w:color w:val="262626"/>
          <w:sz w:val="32"/>
          <w:szCs w:val="32"/>
          <w:u w:color="262626"/>
        </w:rPr>
        <w:t xml:space="preserve"> </w:t>
      </w:r>
      <w:r>
        <w:rPr>
          <w:rFonts w:ascii="Helvetica Neue" w:hAnsi="Helvetica Neue"/>
          <w:color w:val="262626"/>
          <w:sz w:val="32"/>
          <w:szCs w:val="32"/>
          <w:u w:color="262626"/>
        </w:rPr>
        <w:t xml:space="preserve">– </w:t>
      </w:r>
      <w:r>
        <w:rPr>
          <w:rFonts w:ascii="Helvetica Neue" w:hAnsi="Helvetica Neue"/>
          <w:color w:val="262626"/>
          <w:sz w:val="32"/>
          <w:szCs w:val="32"/>
          <w:u w:color="262626"/>
        </w:rPr>
        <w:t xml:space="preserve">A Digital </w:t>
      </w:r>
      <w:proofErr w:type="spellStart"/>
      <w:r>
        <w:rPr>
          <w:rFonts w:ascii="Helvetica Neue" w:hAnsi="Helvetica Neue"/>
          <w:color w:val="262626"/>
          <w:sz w:val="32"/>
          <w:szCs w:val="32"/>
          <w:u w:color="262626"/>
        </w:rPr>
        <w:t>Anthology</w:t>
      </w:r>
      <w:proofErr w:type="spellEnd"/>
      <w:r>
        <w:rPr>
          <w:rFonts w:ascii="Helvetica Neue" w:hAnsi="Helvetica Neue"/>
          <w:color w:val="262626"/>
          <w:sz w:val="32"/>
          <w:szCs w:val="32"/>
          <w:u w:color="262626"/>
        </w:rPr>
        <w:t xml:space="preserve"> of Heinrich von </w:t>
      </w:r>
      <w:proofErr w:type="spellStart"/>
      <w:r>
        <w:rPr>
          <w:rFonts w:ascii="Helvetica Neue" w:hAnsi="Helvetica Neue"/>
          <w:color w:val="262626"/>
          <w:sz w:val="32"/>
          <w:szCs w:val="32"/>
          <w:u w:color="262626"/>
        </w:rPr>
        <w:t>Geym</w:t>
      </w:r>
      <w:r>
        <w:rPr>
          <w:rFonts w:ascii="Helvetica Neue" w:hAnsi="Helvetica Neue"/>
          <w:color w:val="262626"/>
          <w:sz w:val="32"/>
          <w:szCs w:val="32"/>
          <w:u w:color="262626"/>
        </w:rPr>
        <w:t>ü</w:t>
      </w:r>
      <w:r>
        <w:rPr>
          <w:rFonts w:ascii="Helvetica Neue" w:hAnsi="Helvetica Neue"/>
          <w:color w:val="262626"/>
          <w:sz w:val="32"/>
          <w:szCs w:val="32"/>
          <w:u w:color="262626"/>
        </w:rPr>
        <w:t>ller</w:t>
      </w:r>
      <w:proofErr w:type="spellEnd"/>
      <w:r>
        <w:rPr>
          <w:rFonts w:ascii="Helvetica Neue" w:hAnsi="Helvetica Neue"/>
          <w:color w:val="262626"/>
          <w:sz w:val="32"/>
          <w:szCs w:val="32"/>
          <w:u w:color="262626"/>
        </w:rPr>
        <w:t xml:space="preserve"> </w:t>
      </w:r>
    </w:p>
    <w:p w:rsidR="00B47BA3" w:rsidRDefault="00B47BA3">
      <w:pPr>
        <w:rPr>
          <w:rFonts w:ascii="Helvetica Neue Light" w:eastAsia="Helvetica Neue Light" w:hAnsi="Helvetica Neue Light" w:cs="Helvetica Neue Light"/>
          <w:color w:val="262626"/>
          <w:sz w:val="22"/>
          <w:szCs w:val="22"/>
          <w:u w:color="262626"/>
        </w:rPr>
      </w:pPr>
    </w:p>
    <w:p w:rsidR="00B47BA3" w:rsidRDefault="00B47BA3">
      <w:pPr>
        <w:widowControl w:val="0"/>
        <w:spacing w:after="0"/>
        <w:ind w:left="960" w:hanging="960"/>
        <w:rPr>
          <w:rFonts w:ascii="Helvetica Neue" w:eastAsia="Helvetica Neue" w:hAnsi="Helvetica Neue" w:cs="Helvetica Neue"/>
          <w:b/>
          <w:bCs/>
          <w:color w:val="262626"/>
          <w:sz w:val="22"/>
          <w:szCs w:val="22"/>
          <w:u w:val="single" w:color="262626"/>
        </w:rPr>
      </w:pPr>
    </w:p>
    <w:p w:rsidR="00B47BA3" w:rsidRDefault="00E716B5">
      <w:pPr>
        <w:widowControl w:val="0"/>
        <w:spacing w:after="0"/>
        <w:ind w:left="960" w:hanging="960"/>
        <w:rPr>
          <w:ins w:id="0" w:author="Christoph Breser" w:date="2016-02-05T11:05:00Z"/>
          <w:rFonts w:ascii="Helvetica Neue" w:eastAsia="Helvetica Neue" w:hAnsi="Helvetica Neue" w:cs="Helvetica Neue"/>
          <w:b/>
          <w:bCs/>
          <w:color w:val="262626"/>
          <w:sz w:val="22"/>
          <w:szCs w:val="22"/>
          <w:u w:color="262626"/>
        </w:rPr>
      </w:pPr>
      <w:ins w:id="1" w:author="Christoph Breser" w:date="2016-02-05T11:05:00Z">
        <w:r>
          <w:rPr>
            <w:rFonts w:ascii="Helvetica Neue" w:hAnsi="Helvetica Neue"/>
            <w:b/>
            <w:bCs/>
            <w:color w:val="262626"/>
            <w:sz w:val="22"/>
            <w:szCs w:val="22"/>
            <w:u w:color="262626"/>
          </w:rPr>
          <w:t>Durchgef</w:t>
        </w:r>
        <w:r>
          <w:rPr>
            <w:rFonts w:ascii="Helvetica Neue" w:hAnsi="Helvetica Neue"/>
            <w:b/>
            <w:bCs/>
            <w:color w:val="262626"/>
            <w:sz w:val="22"/>
            <w:szCs w:val="22"/>
            <w:u w:color="262626"/>
          </w:rPr>
          <w:t>ü</w:t>
        </w:r>
        <w:r>
          <w:rPr>
            <w:rFonts w:ascii="Helvetica Neue" w:hAnsi="Helvetica Neue"/>
            <w:b/>
            <w:bCs/>
            <w:color w:val="262626"/>
            <w:sz w:val="22"/>
            <w:szCs w:val="22"/>
            <w:u w:color="262626"/>
          </w:rPr>
          <w:t xml:space="preserve">hrte Forschungen (Research </w:t>
        </w:r>
        <w:proofErr w:type="spellStart"/>
        <w:r>
          <w:rPr>
            <w:rFonts w:ascii="Helvetica Neue" w:hAnsi="Helvetica Neue"/>
            <w:b/>
            <w:bCs/>
            <w:color w:val="262626"/>
            <w:sz w:val="22"/>
            <w:szCs w:val="22"/>
            <w:u w:color="262626"/>
          </w:rPr>
          <w:t>highlights</w:t>
        </w:r>
        <w:proofErr w:type="spellEnd"/>
        <w:r>
          <w:rPr>
            <w:rFonts w:ascii="Helvetica Neue" w:hAnsi="Helvetica Neue"/>
            <w:b/>
            <w:bCs/>
            <w:color w:val="262626"/>
            <w:sz w:val="22"/>
            <w:szCs w:val="22"/>
            <w:u w:color="262626"/>
          </w:rPr>
          <w:t>)</w:t>
        </w:r>
      </w:ins>
    </w:p>
    <w:p w:rsidR="00B47BA3" w:rsidRDefault="00B47BA3">
      <w:pPr>
        <w:widowControl w:val="0"/>
        <w:spacing w:after="0"/>
        <w:rPr>
          <w:rFonts w:ascii="Helvetica Neue" w:eastAsia="Helvetica Neue" w:hAnsi="Helvetica Neue" w:cs="Helvetica Neue"/>
          <w:b/>
          <w:bCs/>
          <w:sz w:val="22"/>
          <w:szCs w:val="22"/>
        </w:rPr>
      </w:pP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>In der ersten Jahresh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lfte wurden von ungef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hr 71.500</w:t>
      </w:r>
      <w:ins w:id="2" w:author="Christoph Breser" w:date="2017-02-22T18:17:00Z">
        <w:r>
          <w:rPr>
            <w:rFonts w:ascii="Helvetica Neue Light" w:hAnsi="Helvetica Neue Light"/>
            <w:sz w:val="22"/>
            <w:szCs w:val="22"/>
          </w:rPr>
          <w:t>,</w:t>
        </w:r>
      </w:ins>
      <w:r>
        <w:rPr>
          <w:rFonts w:ascii="Helvetica Neue Light" w:hAnsi="Helvetica Neue Light"/>
          <w:sz w:val="22"/>
          <w:szCs w:val="22"/>
        </w:rPr>
        <w:t xml:space="preserve"> den Grazer Nachlass umfassenden Einzelobjekten 4.000 der h</w:t>
      </w:r>
      <w:r>
        <w:rPr>
          <w:rFonts w:ascii="Helvetica Neue Light" w:hAnsi="Helvetica Neue Light"/>
          <w:sz w:val="22"/>
          <w:szCs w:val="22"/>
        </w:rPr>
        <w:t>ö</w:t>
      </w:r>
      <w:r>
        <w:rPr>
          <w:rFonts w:ascii="Helvetica Neue Light" w:hAnsi="Helvetica Neue Light"/>
          <w:sz w:val="22"/>
          <w:szCs w:val="22"/>
        </w:rPr>
        <w:t>chsten zu digitalisierenden Priorit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tsklasse zugeordnet und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r die Digitalisierung ausgew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hlt. Von diesen konnten seit Juli 2015 bisher </w:t>
      </w:r>
      <w:r>
        <w:rPr>
          <w:rFonts w:ascii="Helvetica Neue Light" w:hAnsi="Helvetica Neue Light"/>
          <w:sz w:val="22"/>
          <w:szCs w:val="22"/>
          <w:shd w:val="clear" w:color="auto" w:fill="FFFF00"/>
        </w:rPr>
        <w:t>[...]</w:t>
      </w:r>
      <w:r>
        <w:rPr>
          <w:rFonts w:ascii="Helvetica Neue Light" w:hAnsi="Helvetica Neue Light"/>
          <w:sz w:val="22"/>
          <w:szCs w:val="22"/>
        </w:rPr>
        <w:t xml:space="preserve"> von der Digitalisierungsstelle der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tsbibliothek an der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</w:t>
      </w:r>
      <w:r>
        <w:rPr>
          <w:rFonts w:ascii="Helvetica Neue Light" w:hAnsi="Helvetica Neue Light"/>
          <w:sz w:val="22"/>
          <w:szCs w:val="22"/>
        </w:rPr>
        <w:t> </w:t>
      </w:r>
      <w:r>
        <w:rPr>
          <w:rFonts w:ascii="Helvetica Neue Light" w:hAnsi="Helvetica Neue Light"/>
          <w:sz w:val="22"/>
          <w:szCs w:val="22"/>
        </w:rPr>
        <w:t xml:space="preserve">Graz digitalisiert werden. </w:t>
      </w:r>
      <w:r>
        <w:rPr>
          <w:rFonts w:ascii="Helvetica Neue Light" w:hAnsi="Helvetica Neue Light"/>
          <w:sz w:val="22"/>
          <w:szCs w:val="22"/>
          <w:shd w:val="clear" w:color="auto" w:fill="FFFF00"/>
        </w:rPr>
        <w:t>[...]</w:t>
      </w:r>
      <w:r>
        <w:rPr>
          <w:rFonts w:ascii="Helvetica Neue Light" w:hAnsi="Helvetica Neue Light"/>
          <w:sz w:val="22"/>
          <w:szCs w:val="22"/>
        </w:rPr>
        <w:t xml:space="preserve"> Einzelobjekte befinden sich noch in Auftrag und werden innerhalb der, von der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 Graz</w:t>
      </w:r>
      <w:r>
        <w:rPr>
          <w:rFonts w:ascii="Helvetica Neue Light" w:hAnsi="Helvetica Neue Light"/>
          <w:sz w:val="22"/>
          <w:szCs w:val="22"/>
        </w:rPr>
        <w:t xml:space="preserve"> bis Ende Februar ausgeweiteten Projektlaufzeit digitalisiert werden. </w:t>
      </w: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>Das bereits 2015 erstellte Datenmodell wurde im Laufe der ersten Jahresh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lfte weiter noch auf die zu digitalisierenden Objekte angepasst und um einzelne Funktionen erweitert. Zur Verkn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pfung der unterschiedlichen in Architekturarchiven speziell vorkommenden Objekttypen wurde ein zus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tzliches Referenzsystem ausgearbeitet und in das Datenmodell integriert. Die Objekte werden dadurch nicht mehr in den Gattungen Bild- und Textquellen untersc</w:t>
      </w:r>
      <w:r>
        <w:rPr>
          <w:rFonts w:ascii="Helvetica Neue Light" w:hAnsi="Helvetica Neue Light"/>
          <w:sz w:val="22"/>
          <w:szCs w:val="22"/>
        </w:rPr>
        <w:t>hieden, sondern durch ihre inhaltlichen Handlungs- oder Aussagepotentiale miteinander verkn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pft. Auf Grund der, vor allem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 xml:space="preserve">r die Architekturgeschichtsforschung von besonderem Interesse erscheinenden ideen- und wissenschaftsgeschichtlichen Aspekte </w:t>
      </w:r>
      <w:r>
        <w:rPr>
          <w:rFonts w:ascii="Helvetica Neue Light" w:hAnsi="Helvetica Neue Light"/>
          <w:sz w:val="22"/>
          <w:szCs w:val="22"/>
        </w:rPr>
        <w:t xml:space="preserve">– </w:t>
      </w:r>
      <w:r>
        <w:rPr>
          <w:rFonts w:ascii="Helvetica Neue Light" w:hAnsi="Helvetica Neue Light"/>
          <w:sz w:val="22"/>
          <w:szCs w:val="22"/>
        </w:rPr>
        <w:t>welche</w:t>
      </w:r>
      <w:r>
        <w:rPr>
          <w:rFonts w:ascii="Helvetica Neue Light" w:hAnsi="Helvetica Neue Light"/>
          <w:sz w:val="22"/>
          <w:szCs w:val="22"/>
        </w:rPr>
        <w:t xml:space="preserve"> in den Quellen nicht immer sofort ersichtlich sind </w:t>
      </w:r>
      <w:r>
        <w:rPr>
          <w:rFonts w:ascii="Helvetica Neue Light" w:hAnsi="Helvetica Neue Light"/>
          <w:sz w:val="22"/>
          <w:szCs w:val="22"/>
        </w:rPr>
        <w:t xml:space="preserve">– </w:t>
      </w:r>
      <w:r>
        <w:rPr>
          <w:rFonts w:ascii="Helvetica Neue Light" w:hAnsi="Helvetica Neue Light"/>
          <w:sz w:val="22"/>
          <w:szCs w:val="22"/>
        </w:rPr>
        <w:t>werden die Daten zus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tzlich noch 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 xml:space="preserve">ber eine 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bergeordnete Referenz-Ebene klassifiziert, welche beispielsweise auch gedankliche Konzeptionen des Autors ber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 xml:space="preserve">cksichtigt. Eine untergeordnete Ebene setzt die </w:t>
      </w:r>
      <w:r>
        <w:rPr>
          <w:rFonts w:ascii="Helvetica Neue Light" w:hAnsi="Helvetica Neue Light"/>
          <w:sz w:val="22"/>
          <w:szCs w:val="22"/>
        </w:rPr>
        <w:t>Objekte hingegen zum aktuellen Wissensstand (Publikationen, Artikeln, Konferenzen etc.) in Verbindung. Diese Art von inhaltlichen Verkn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pfungen erm</w:t>
      </w:r>
      <w:r>
        <w:rPr>
          <w:rFonts w:ascii="Helvetica Neue Light" w:hAnsi="Helvetica Neue Light"/>
          <w:sz w:val="22"/>
          <w:szCs w:val="22"/>
        </w:rPr>
        <w:t>ö</w:t>
      </w:r>
      <w:r>
        <w:rPr>
          <w:rFonts w:ascii="Helvetica Neue Light" w:hAnsi="Helvetica Neue Light"/>
          <w:sz w:val="22"/>
          <w:szCs w:val="22"/>
        </w:rPr>
        <w:t>glicht in der Web-Repr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sentation nun eine, nach Wissenschaftsrelevanzen vernetzende Ordnung. Von jenen </w:t>
      </w:r>
      <w:r>
        <w:rPr>
          <w:rFonts w:ascii="Helvetica Neue Light" w:hAnsi="Helvetica Neue Light"/>
          <w:sz w:val="22"/>
          <w:szCs w:val="22"/>
          <w:shd w:val="clear" w:color="auto" w:fill="FFFF00"/>
        </w:rPr>
        <w:t>[...]</w:t>
      </w:r>
      <w:r>
        <w:rPr>
          <w:rFonts w:ascii="Helvetica Neue Light" w:hAnsi="Helvetica Neue Light"/>
          <w:sz w:val="22"/>
          <w:szCs w:val="22"/>
        </w:rPr>
        <w:t xml:space="preserve"> digitalisierten Daten werden bis Ende der erweiterten Projektlaufzeit 2.000 digitale Daten in das Datenmodell eingearbeitet worden sein. </w:t>
      </w: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>Die parallel zur Sichtung erfolgte fotografische Dokumentation der am meisten bedeutenden Objekte wurde nun g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nzlich </w:t>
      </w:r>
      <w:r>
        <w:rPr>
          <w:rFonts w:ascii="Helvetica Neue Light" w:hAnsi="Helvetica Neue Light"/>
          <w:sz w:val="22"/>
          <w:szCs w:val="22"/>
        </w:rPr>
        <w:t>in eine eigene Datenbank aufgenommen und dient der erleichterten inhaltlichen Bearbeitung bzw. Zuordnung von Personen und Schriften. Eine eigens programmierte Netzwerk Visualisierung (</w:t>
      </w:r>
      <w:proofErr w:type="spellStart"/>
      <w:r>
        <w:rPr>
          <w:rFonts w:ascii="Helvetica Neue Light" w:hAnsi="Helvetica Neue Light"/>
          <w:sz w:val="22"/>
          <w:szCs w:val="22"/>
        </w:rPr>
        <w:t>d3JS</w:t>
      </w:r>
      <w:proofErr w:type="spellEnd"/>
      <w:r>
        <w:rPr>
          <w:rFonts w:ascii="Helvetica Neue Light" w:hAnsi="Helvetica Neue Light"/>
          <w:sz w:val="22"/>
          <w:szCs w:val="22"/>
        </w:rPr>
        <w:t>) erm</w:t>
      </w:r>
      <w:r>
        <w:rPr>
          <w:rFonts w:ascii="Helvetica Neue Light" w:hAnsi="Helvetica Neue Light"/>
          <w:sz w:val="22"/>
          <w:szCs w:val="22"/>
        </w:rPr>
        <w:t>ö</w:t>
      </w:r>
      <w:r>
        <w:rPr>
          <w:rFonts w:ascii="Helvetica Neue Light" w:hAnsi="Helvetica Neue Light"/>
          <w:sz w:val="22"/>
          <w:szCs w:val="22"/>
        </w:rPr>
        <w:t>glichte so bereits w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hrend des Arbeitsprozesses die sozialen V</w:t>
      </w:r>
      <w:r>
        <w:rPr>
          <w:rFonts w:ascii="Helvetica Neue Light" w:hAnsi="Helvetica Neue Light"/>
          <w:sz w:val="22"/>
          <w:szCs w:val="22"/>
        </w:rPr>
        <w:t xml:space="preserve">erbindungen Heinrich von </w:t>
      </w:r>
      <w:proofErr w:type="spellStart"/>
      <w:r>
        <w:rPr>
          <w:rFonts w:ascii="Helvetica Neue Light" w:hAnsi="Helvetica Neue Light"/>
          <w:sz w:val="22"/>
          <w:szCs w:val="22"/>
        </w:rPr>
        <w:t>Geym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llers</w:t>
      </w:r>
      <w:proofErr w:type="spellEnd"/>
      <w:ins w:id="3" w:author="stefan zedlacher" w:date="2016-02-03T17:18:00Z">
        <w:r>
          <w:rPr>
            <w:rFonts w:ascii="Helvetica Neue Light" w:hAnsi="Helvetica Neue Light"/>
            <w:sz w:val="22"/>
            <w:szCs w:val="22"/>
          </w:rPr>
          <w:t xml:space="preserve"> </w:t>
        </w:r>
      </w:ins>
      <w:r>
        <w:rPr>
          <w:rFonts w:ascii="Helvetica Neue Light" w:hAnsi="Helvetica Neue Light"/>
          <w:sz w:val="22"/>
          <w:szCs w:val="22"/>
        </w:rPr>
        <w:t>zu repr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sentieren und gab Aufschluss </w:t>
      </w:r>
      <w:ins w:id="4" w:author="stefan zedlacher" w:date="2016-02-03T17:18:00Z">
        <w:r>
          <w:rPr>
            <w:rFonts w:ascii="Helvetica Neue Light" w:hAnsi="Helvetica Neue Light"/>
            <w:sz w:val="22"/>
            <w:szCs w:val="22"/>
          </w:rPr>
          <w:t>ü</w:t>
        </w:r>
        <w:r>
          <w:rPr>
            <w:rFonts w:ascii="Helvetica Neue Light" w:hAnsi="Helvetica Neue Light"/>
            <w:sz w:val="22"/>
            <w:szCs w:val="22"/>
          </w:rPr>
          <w:t xml:space="preserve">ber die Interaktion </w:t>
        </w:r>
      </w:ins>
      <w:r>
        <w:rPr>
          <w:rFonts w:ascii="Helvetica Neue Light" w:hAnsi="Helvetica Neue Light"/>
          <w:sz w:val="22"/>
          <w:szCs w:val="22"/>
        </w:rPr>
        <w:t xml:space="preserve">von </w:t>
      </w:r>
      <w:ins w:id="5" w:author="stefan zedlacher" w:date="2016-02-03T17:18:00Z">
        <w:r>
          <w:rPr>
            <w:rFonts w:ascii="Helvetica Neue Light" w:hAnsi="Helvetica Neue Light"/>
            <w:sz w:val="22"/>
            <w:szCs w:val="22"/>
          </w:rPr>
          <w:t>Personen, Quellen und Orte</w:t>
        </w:r>
      </w:ins>
      <w:r>
        <w:rPr>
          <w:rFonts w:ascii="Helvetica Neue Light" w:hAnsi="Helvetica Neue Light"/>
          <w:sz w:val="22"/>
          <w:szCs w:val="22"/>
        </w:rPr>
        <w:t>n.</w:t>
      </w:r>
      <w:ins w:id="6" w:author="stefan zedlacher" w:date="2016-02-03T17:18:00Z">
        <w:r>
          <w:rPr>
            <w:rFonts w:ascii="Helvetica Neue Light" w:hAnsi="Helvetica Neue Light"/>
            <w:sz w:val="22"/>
            <w:szCs w:val="22"/>
          </w:rPr>
          <w:t xml:space="preserve"> </w:t>
        </w:r>
      </w:ins>
      <w:r>
        <w:rPr>
          <w:rFonts w:ascii="Helvetica Neue Light" w:hAnsi="Helvetica Neue Light"/>
          <w:sz w:val="22"/>
          <w:szCs w:val="22"/>
        </w:rPr>
        <w:t xml:space="preserve">Die </w:t>
      </w:r>
      <w:ins w:id="7" w:author="stefan zedlacher" w:date="2016-02-03T17:19:00Z">
        <w:r>
          <w:rPr>
            <w:rFonts w:ascii="Helvetica Neue Light" w:hAnsi="Helvetica Neue Light"/>
            <w:sz w:val="22"/>
            <w:szCs w:val="22"/>
          </w:rPr>
          <w:t>interaktive, echtzeitf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>hige</w:t>
        </w:r>
      </w:ins>
      <w:r>
        <w:rPr>
          <w:rFonts w:ascii="Helvetica Neue Light" w:hAnsi="Helvetica Neue Light"/>
          <w:sz w:val="22"/>
          <w:szCs w:val="22"/>
        </w:rPr>
        <w:t xml:space="preserve"> </w:t>
      </w:r>
      <w:ins w:id="8" w:author="stefan zedlacher" w:date="2016-02-03T17:19:00Z">
        <w:r>
          <w:rPr>
            <w:rFonts w:ascii="Helvetica Neue Light" w:hAnsi="Helvetica Neue Light"/>
            <w:sz w:val="22"/>
            <w:szCs w:val="22"/>
          </w:rPr>
          <w:t xml:space="preserve">Anwendung (Web Applikation mit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d3JS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und </w:t>
        </w:r>
      </w:ins>
      <w:del w:id="9" w:author="stefan zedlacher" w:date="2016-02-03T17:19:00Z">
        <w:r>
          <w:rPr>
            <w:rFonts w:ascii="Helvetica Neue Light" w:hAnsi="Helvetica Neue Light"/>
            <w:sz w:val="22"/>
            <w:szCs w:val="22"/>
          </w:rPr>
          <w:delText xml:space="preserve"> </w:delText>
        </w:r>
      </w:del>
      <w:proofErr w:type="spellStart"/>
      <w:ins w:id="10" w:author="stefan zedlacher" w:date="2016-02-03T17:20:00Z">
        <w:r>
          <w:rPr>
            <w:rFonts w:ascii="Helvetica Neue Light" w:hAnsi="Helvetica Neue Light"/>
            <w:sz w:val="22"/>
            <w:szCs w:val="22"/>
          </w:rPr>
          <w:t>angularJS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) </w:t>
        </w:r>
      </w:ins>
      <w:r>
        <w:rPr>
          <w:rFonts w:ascii="Helvetica Neue Light" w:hAnsi="Helvetica Neue Light"/>
          <w:sz w:val="22"/>
          <w:szCs w:val="22"/>
        </w:rPr>
        <w:t xml:space="preserve">wird auch weiterhin der weiteren </w:t>
      </w:r>
      <w:ins w:id="11" w:author="stefan zedlacher" w:date="2016-02-03T17:33:00Z">
        <w:r>
          <w:rPr>
            <w:rFonts w:ascii="Helvetica Neue Light" w:hAnsi="Helvetica Neue Light"/>
            <w:sz w:val="22"/>
            <w:szCs w:val="22"/>
          </w:rPr>
          <w:t xml:space="preserve">Analyse der </w:t>
        </w:r>
        <w:r>
          <w:rPr>
            <w:rFonts w:ascii="Helvetica Neue Light" w:hAnsi="Helvetica Neue Light"/>
            <w:sz w:val="22"/>
            <w:szCs w:val="22"/>
          </w:rPr>
          <w:t>Daten</w:t>
        </w:r>
      </w:ins>
      <w:r>
        <w:rPr>
          <w:rFonts w:ascii="Helvetica Neue Light" w:hAnsi="Helvetica Neue Light"/>
          <w:sz w:val="22"/>
          <w:szCs w:val="22"/>
        </w:rPr>
        <w:t xml:space="preserve"> dienen, mithilfe derer auch Fehler in den Datens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tzen identifiziert und behoben werden k</w:t>
      </w:r>
      <w:r>
        <w:rPr>
          <w:rFonts w:ascii="Helvetica Neue Light" w:hAnsi="Helvetica Neue Light"/>
          <w:sz w:val="22"/>
          <w:szCs w:val="22"/>
        </w:rPr>
        <w:t>ö</w:t>
      </w:r>
      <w:r>
        <w:rPr>
          <w:rFonts w:ascii="Helvetica Neue Light" w:hAnsi="Helvetica Neue Light"/>
          <w:sz w:val="22"/>
          <w:szCs w:val="22"/>
        </w:rPr>
        <w:t>nnen. Dar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ber hinaus konnten im Laufe des Jahres auch die digitale Inventarliste aller, ehemals aus dem Nachlass stammenden Sonderdrucke sowie jene Liste der, na</w:t>
      </w:r>
      <w:r>
        <w:rPr>
          <w:rFonts w:ascii="Helvetica Neue Light" w:hAnsi="Helvetica Neue Light"/>
          <w:sz w:val="22"/>
          <w:szCs w:val="22"/>
        </w:rPr>
        <w:t xml:space="preserve">chweislich aus der Bibliothek </w:t>
      </w:r>
      <w:proofErr w:type="spellStart"/>
      <w:r>
        <w:rPr>
          <w:rFonts w:ascii="Helvetica Neue Light" w:hAnsi="Helvetica Neue Light"/>
          <w:sz w:val="22"/>
          <w:szCs w:val="22"/>
        </w:rPr>
        <w:t>Geym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llers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stammenden B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 xml:space="preserve">chern abgeschlossen werden, welche sich an Sonderstandorten befinden. </w:t>
      </w:r>
    </w:p>
    <w:p w:rsidR="00B47BA3" w:rsidRDefault="00E716B5">
      <w:pPr>
        <w:widowControl w:val="0"/>
        <w:spacing w:after="0"/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>Abseits der Anreicherung des Datenmodells und der Erstellung der Web-Pr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sentation wurde an der Weiterentwicklung der Datenrepr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sentation und demnach an einem Paper sowie an einem Folgeantrag gearbeitet. Jenes, an der Konferenz </w:t>
      </w:r>
      <w:r>
        <w:rPr>
          <w:rFonts w:ascii="Helvetica Neue Light" w:hAnsi="Helvetica Neue Light"/>
          <w:i/>
          <w:iCs/>
          <w:sz w:val="22"/>
          <w:szCs w:val="22"/>
        </w:rPr>
        <w:t xml:space="preserve">ICITY </w:t>
      </w:r>
      <w:r>
        <w:rPr>
          <w:rFonts w:ascii="Helvetica Neue Light" w:hAnsi="Helvetica Neue Light"/>
          <w:i/>
          <w:iCs/>
          <w:sz w:val="22"/>
          <w:szCs w:val="22"/>
        </w:rPr>
        <w:t xml:space="preserve">–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Enhancing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Places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through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Technology (18.-19.04.2016) </w:t>
      </w:r>
      <w:r>
        <w:rPr>
          <w:rFonts w:ascii="Helvetica Neue Light" w:hAnsi="Helvetica Neue Light"/>
          <w:sz w:val="22"/>
          <w:szCs w:val="22"/>
        </w:rPr>
        <w:t>in Malta 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sentierte und zuk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 xml:space="preserve">nftig auch im Tagungsband publizierte Paper </w:t>
      </w:r>
      <w:r>
        <w:rPr>
          <w:rFonts w:ascii="Helvetica Neue Light" w:hAnsi="Helvetica Neue Light"/>
          <w:sz w:val="22"/>
          <w:szCs w:val="22"/>
        </w:rPr>
        <w:t>„</w:t>
      </w:r>
      <w:proofErr w:type="spellStart"/>
      <w:r>
        <w:rPr>
          <w:rFonts w:ascii="Helvetica Neue Light" w:hAnsi="Helvetica Neue Light"/>
          <w:sz w:val="22"/>
          <w:szCs w:val="22"/>
        </w:rPr>
        <w:t>The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Principle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of </w:t>
      </w:r>
      <w:proofErr w:type="spellStart"/>
      <w:r>
        <w:rPr>
          <w:rFonts w:ascii="Helvetica Neue Light" w:hAnsi="Helvetica Neue Light"/>
          <w:sz w:val="22"/>
          <w:szCs w:val="22"/>
        </w:rPr>
        <w:t>Geo</w:t>
      </w:r>
      <w:r>
        <w:rPr>
          <w:rFonts w:ascii="Helvetica Neue Light" w:hAnsi="Helvetica Neue Light"/>
          <w:sz w:val="22"/>
          <w:szCs w:val="22"/>
        </w:rPr>
        <w:t>tagging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“ </w:t>
      </w:r>
      <w:r>
        <w:rPr>
          <w:rFonts w:ascii="Helvetica Neue Light" w:hAnsi="Helvetica Neue Light"/>
          <w:sz w:val="22"/>
          <w:szCs w:val="22"/>
        </w:rPr>
        <w:t>arbeitet einerseits die Grundsystematik der in diesem Projekt erarbeiteten Datenbank auf und diskutiert andererseits technische L</w:t>
      </w:r>
      <w:r>
        <w:rPr>
          <w:rFonts w:ascii="Helvetica Neue Light" w:hAnsi="Helvetica Neue Light"/>
          <w:sz w:val="22"/>
          <w:szCs w:val="22"/>
        </w:rPr>
        <w:t>ö</w:t>
      </w:r>
      <w:r>
        <w:rPr>
          <w:rFonts w:ascii="Helvetica Neue Light" w:hAnsi="Helvetica Neue Light"/>
          <w:sz w:val="22"/>
          <w:szCs w:val="22"/>
        </w:rPr>
        <w:t>sungen hinsichtlich ortsgebundener Web-Repr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sentationen von Archivdaten in St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dten mittels Informations- und Kommunik</w:t>
      </w:r>
      <w:r>
        <w:rPr>
          <w:rFonts w:ascii="Helvetica Neue Light" w:hAnsi="Helvetica Neue Light"/>
          <w:sz w:val="22"/>
          <w:szCs w:val="22"/>
        </w:rPr>
        <w:t xml:space="preserve">ationstechnologien. Die Einreichung eines Folgeantrages im Rahmen der 2. Ausschreibung der Reihe </w:t>
      </w:r>
      <w:r>
        <w:rPr>
          <w:rFonts w:ascii="Helvetica Neue Light" w:hAnsi="Helvetica Neue Light"/>
          <w:i/>
          <w:iCs/>
          <w:sz w:val="22"/>
          <w:szCs w:val="22"/>
        </w:rPr>
        <w:t>Polarit</w:t>
      </w:r>
      <w:r>
        <w:rPr>
          <w:rFonts w:ascii="Helvetica Neue Light" w:hAnsi="Helvetica Neue Light"/>
          <w:i/>
          <w:iCs/>
          <w:sz w:val="22"/>
          <w:szCs w:val="22"/>
        </w:rPr>
        <w:t>ä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899794</wp:posOffset>
            </wp:positionH>
            <wp:positionV relativeFrom="page">
              <wp:posOffset>6262348</wp:posOffset>
            </wp:positionV>
            <wp:extent cx="5756911" cy="3755933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atenmodell.psd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1" cy="3755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 Light" w:hAnsi="Helvetica Neue Light"/>
          <w:i/>
          <w:iCs/>
          <w:sz w:val="22"/>
          <w:szCs w:val="22"/>
        </w:rPr>
        <w:t xml:space="preserve">ten in der Wissensgesellschaft </w:t>
      </w:r>
      <w:r>
        <w:rPr>
          <w:rFonts w:ascii="Helvetica Neue Light" w:hAnsi="Helvetica Neue Light"/>
          <w:i/>
          <w:iCs/>
          <w:sz w:val="22"/>
          <w:szCs w:val="22"/>
        </w:rPr>
        <w:t>„</w:t>
      </w:r>
      <w:r>
        <w:rPr>
          <w:rFonts w:ascii="Helvetica Neue Light" w:hAnsi="Helvetica Neue Light"/>
          <w:i/>
          <w:iCs/>
          <w:sz w:val="22"/>
          <w:szCs w:val="22"/>
        </w:rPr>
        <w:t xml:space="preserve">Alt und Neu </w:t>
      </w:r>
      <w:r>
        <w:rPr>
          <w:rFonts w:ascii="Helvetica Neue Light" w:hAnsi="Helvetica Neue Light"/>
          <w:i/>
          <w:iCs/>
          <w:sz w:val="22"/>
          <w:szCs w:val="22"/>
        </w:rPr>
        <w:t xml:space="preserve">– </w:t>
      </w:r>
      <w:r>
        <w:rPr>
          <w:rFonts w:ascii="Helvetica Neue Light" w:hAnsi="Helvetica Neue Light"/>
          <w:i/>
          <w:iCs/>
          <w:sz w:val="22"/>
          <w:szCs w:val="22"/>
        </w:rPr>
        <w:t>Tradition und Avantgarde</w:t>
      </w:r>
      <w:r>
        <w:rPr>
          <w:rFonts w:ascii="Helvetica Neue Light" w:hAnsi="Helvetica Neue Light"/>
          <w:i/>
          <w:iCs/>
          <w:sz w:val="22"/>
          <w:szCs w:val="22"/>
        </w:rPr>
        <w:t>“</w:t>
      </w:r>
      <w:r>
        <w:rPr>
          <w:rFonts w:ascii="Helvetica Neue Light" w:hAnsi="Helvetica Neue Light"/>
          <w:sz w:val="22"/>
          <w:szCs w:val="22"/>
        </w:rPr>
        <w:t xml:space="preserve"> des Landes Steiermark wurde bis Ende Juni an einer </w:t>
      </w:r>
      <w:proofErr w:type="spellStart"/>
      <w:r>
        <w:rPr>
          <w:rFonts w:ascii="Helvetica Neue Light" w:hAnsi="Helvetica Neue Light"/>
          <w:sz w:val="22"/>
          <w:szCs w:val="22"/>
        </w:rPr>
        <w:t>Kontextualisierung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der, im </w:t>
      </w:r>
      <w:r>
        <w:rPr>
          <w:rFonts w:ascii="Helvetica Neue Light" w:hAnsi="Helvetica Neue Light"/>
          <w:sz w:val="22"/>
          <w:szCs w:val="22"/>
        </w:rPr>
        <w:t xml:space="preserve">Forschungsprojekt bis dahin erarbeiteten inhaltlichen Erkenntnisse hinsichtlich ihrer wissenschaftsgeschichtlichen Einordnung gearbeitet. Das beantragte Forschungsprojekt </w:t>
      </w:r>
      <w:r>
        <w:rPr>
          <w:rFonts w:ascii="Helvetica Neue Light" w:hAnsi="Helvetica Neue Light"/>
          <w:sz w:val="22"/>
          <w:szCs w:val="22"/>
        </w:rPr>
        <w:t>„</w:t>
      </w:r>
      <w:r>
        <w:rPr>
          <w:rFonts w:ascii="Helvetica Neue Light" w:hAnsi="Helvetica Neue Light"/>
          <w:sz w:val="22"/>
          <w:szCs w:val="22"/>
        </w:rPr>
        <w:t xml:space="preserve">Heinrich von </w:t>
      </w:r>
      <w:proofErr w:type="spellStart"/>
      <w:r>
        <w:rPr>
          <w:rFonts w:ascii="Helvetica Neue Light" w:hAnsi="Helvetica Neue Light"/>
          <w:sz w:val="22"/>
          <w:szCs w:val="22"/>
        </w:rPr>
        <w:t>Geym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llers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Architektur-Thesaurus: Vernetzendes Denken im 19. Jahrhunder</w:t>
      </w:r>
      <w:r>
        <w:rPr>
          <w:rFonts w:ascii="Helvetica Neue Light" w:hAnsi="Helvetica Neue Light"/>
          <w:sz w:val="22"/>
          <w:szCs w:val="22"/>
        </w:rPr>
        <w:t>t als Paradigma aktueller Informationssysteme</w:t>
      </w:r>
      <w:r>
        <w:rPr>
          <w:rFonts w:ascii="Helvetica Neue Light" w:hAnsi="Helvetica Neue Light"/>
          <w:sz w:val="22"/>
          <w:szCs w:val="22"/>
        </w:rPr>
        <w:t xml:space="preserve">“ </w:t>
      </w:r>
      <w:r>
        <w:rPr>
          <w:rFonts w:ascii="Helvetica Neue Light" w:hAnsi="Helvetica Neue Light"/>
          <w:sz w:val="22"/>
          <w:szCs w:val="22"/>
        </w:rPr>
        <w:t>wurde in Kooperation mit Institut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r Architektur und Medien der Technischen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 Graz, dem Zentrum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r Wissenschaftsgeschichte der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 Graz und dem Institut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r Kunst- und Musikwissenschaft der</w:t>
      </w:r>
      <w:r>
        <w:rPr>
          <w:rFonts w:ascii="Helvetica Neue Light" w:hAnsi="Helvetica Neue Light"/>
          <w:sz w:val="22"/>
          <w:szCs w:val="22"/>
        </w:rPr>
        <w:t xml:space="preserve"> Technischen Unive</w:t>
      </w:r>
      <w:ins w:id="12" w:author="Christoph Breser" w:date="2017-02-22T18:18:00Z">
        <w:r>
          <w:rPr>
            <w:rFonts w:ascii="Helvetica Neue Light" w:hAnsi="Helvetica Neue Light"/>
            <w:sz w:val="22"/>
            <w:szCs w:val="22"/>
          </w:rPr>
          <w:t>r</w:t>
        </w:r>
      </w:ins>
      <w:r>
        <w:rPr>
          <w:rFonts w:ascii="Helvetica Neue Light" w:hAnsi="Helvetica Neue Light"/>
          <w:sz w:val="22"/>
          <w:szCs w:val="22"/>
        </w:rPr>
        <w:t>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t Dresden erarbeitet. Gemeinsame Publikationen werden zu diesem Thema folgen. </w:t>
      </w:r>
    </w:p>
    <w:p w:rsidR="00B47BA3" w:rsidRDefault="00B47BA3">
      <w:pPr>
        <w:widowControl w:val="0"/>
        <w:spacing w:after="0"/>
        <w:ind w:left="960" w:hanging="960"/>
        <w:rPr>
          <w:ins w:id="13" w:author="Stefan Zedlacher" w:date="2017-02-21T20:50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Pr="00E716B5" w:rsidDel="00E716B5" w:rsidRDefault="00E716B5">
      <w:pPr>
        <w:widowControl w:val="0"/>
        <w:spacing w:after="0"/>
        <w:rPr>
          <w:ins w:id="14" w:author="Stefan Zedlacher" w:date="2017-02-21T20:50:00Z"/>
          <w:del w:id="15" w:author="Christoph Breser" w:date="2017-02-22T18:18:00Z"/>
          <w:rFonts w:ascii="Helvetica Neue Light" w:hAnsi="Helvetica Neue Light"/>
          <w:sz w:val="22"/>
          <w:szCs w:val="22"/>
          <w:rPrChange w:id="16" w:author="Christoph Breser" w:date="2017-02-22T18:18:00Z">
            <w:rPr>
              <w:ins w:id="17" w:author="Stefan Zedlacher" w:date="2017-02-21T20:50:00Z"/>
              <w:del w:id="18" w:author="Christoph Breser" w:date="2017-02-22T18:18:00Z"/>
              <w:rFonts w:ascii="Helvetica Neue Light" w:eastAsia="Helvetica Neue Light" w:hAnsi="Helvetica Neue Light" w:cs="Helvetica Neue Light"/>
              <w:sz w:val="28"/>
              <w:szCs w:val="28"/>
            </w:rPr>
          </w:rPrChange>
        </w:rPr>
      </w:pPr>
      <w:ins w:id="19" w:author="Stefan Zedlacher" w:date="2017-02-21T20:50:00Z">
        <w:del w:id="20" w:author="Christoph Breser" w:date="2017-02-22T18:18:00Z">
          <w:r w:rsidRPr="00E716B5" w:rsidDel="00E716B5">
            <w:rPr>
              <w:rFonts w:ascii="Helvetica Neue Light" w:hAnsi="Helvetica Neue Light"/>
              <w:sz w:val="22"/>
              <w:szCs w:val="22"/>
              <w:rPrChange w:id="21" w:author="Christoph Breser" w:date="2017-02-22T18:18:00Z">
                <w:rPr>
                  <w:rFonts w:ascii="Helvetica Neue Light" w:hAnsi="Helvetica Neue Light"/>
                  <w:sz w:val="28"/>
                  <w:szCs w:val="28"/>
                </w:rPr>
              </w:rPrChange>
            </w:rPr>
            <w:delText xml:space="preserve">Erarbeitung einer automatisierten </w:delText>
          </w:r>
          <w:r w:rsidRPr="00E716B5" w:rsidDel="00E716B5">
            <w:rPr>
              <w:rFonts w:ascii="Helvetica Neue Light" w:hAnsi="Helvetica Neue Light"/>
              <w:sz w:val="22"/>
              <w:szCs w:val="22"/>
              <w:rPrChange w:id="22" w:author="Christoph Breser" w:date="2017-02-22T18:18:00Z">
                <w:rPr>
                  <w:rFonts w:ascii="Helvetica Neue Light" w:hAnsi="Helvetica Neue Light"/>
                  <w:sz w:val="28"/>
                  <w:szCs w:val="28"/>
                </w:rPr>
              </w:rPrChange>
            </w:rPr>
            <w:delText>Ü</w:delText>
          </w:r>
          <w:r w:rsidRPr="00E716B5" w:rsidDel="00E716B5">
            <w:rPr>
              <w:rFonts w:ascii="Helvetica Neue Light" w:hAnsi="Helvetica Neue Light"/>
              <w:sz w:val="22"/>
              <w:szCs w:val="22"/>
              <w:rPrChange w:id="23" w:author="Christoph Breser" w:date="2017-02-22T18:18:00Z">
                <w:rPr>
                  <w:rFonts w:ascii="Helvetica Neue Light" w:hAnsi="Helvetica Neue Light"/>
                  <w:sz w:val="28"/>
                  <w:szCs w:val="28"/>
                </w:rPr>
              </w:rPrChange>
            </w:rPr>
            <w:delText>bernahme der Daten</w:delText>
          </w:r>
        </w:del>
      </w:ins>
    </w:p>
    <w:p w:rsidR="00B47BA3" w:rsidRDefault="00E716B5">
      <w:pPr>
        <w:widowControl w:val="0"/>
        <w:spacing w:after="0"/>
        <w:rPr>
          <w:ins w:id="24" w:author="Stefan Zedlacher" w:date="2017-02-21T21:09:00Z"/>
          <w:rFonts w:ascii="Helvetica Neue Light" w:eastAsia="Helvetica Neue Light" w:hAnsi="Helvetica Neue Light" w:cs="Helvetica Neue Light"/>
          <w:sz w:val="22"/>
          <w:szCs w:val="22"/>
        </w:rPr>
      </w:pPr>
      <w:ins w:id="25" w:author="Stefan Zedlacher" w:date="2017-02-21T20:50:00Z">
        <w:r>
          <w:rPr>
            <w:rFonts w:ascii="Helvetica Neue Light" w:hAnsi="Helvetica Neue Light"/>
            <w:sz w:val="22"/>
            <w:szCs w:val="22"/>
          </w:rPr>
          <w:t>Die Graphendatenbank, die dem Archiv zu Grunde liegt</w:t>
        </w:r>
      </w:ins>
      <w:ins w:id="26" w:author="Christoph Breser" w:date="2017-02-22T18:18:00Z">
        <w:r>
          <w:rPr>
            <w:rFonts w:ascii="Helvetica Neue Light" w:hAnsi="Helvetica Neue Light"/>
            <w:sz w:val="22"/>
            <w:szCs w:val="22"/>
          </w:rPr>
          <w:t>,</w:t>
        </w:r>
      </w:ins>
      <w:ins w:id="27" w:author="Stefan Zedlacher" w:date="2017-02-21T20:50:00Z">
        <w:r>
          <w:rPr>
            <w:rFonts w:ascii="Helvetica Neue Light" w:hAnsi="Helvetica Neue Light"/>
            <w:sz w:val="22"/>
            <w:szCs w:val="22"/>
          </w:rPr>
          <w:t xml:space="preserve"> wurde um die M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 xml:space="preserve">glichkeit eines </w:t>
        </w:r>
      </w:ins>
      <w:ins w:id="28" w:author="Christoph Breser" w:date="2017-02-22T18:19:00Z">
        <w:r>
          <w:rPr>
            <w:rFonts w:ascii="Helvetica Neue Light" w:hAnsi="Helvetica Neue Light"/>
            <w:sz w:val="22"/>
            <w:szCs w:val="22"/>
          </w:rPr>
          <w:t>a</w:t>
        </w:r>
      </w:ins>
      <w:ins w:id="29" w:author="Stefan Zedlacher" w:date="2017-02-21T20:50:00Z">
        <w:del w:id="30" w:author="Christoph Breser" w:date="2017-02-22T18:19:00Z">
          <w:r w:rsidDel="00E716B5">
            <w:rPr>
              <w:rFonts w:ascii="Helvetica Neue Light" w:hAnsi="Helvetica Neue Light"/>
              <w:sz w:val="22"/>
              <w:szCs w:val="22"/>
            </w:rPr>
            <w:delText>A</w:delText>
          </w:r>
        </w:del>
        <w:r>
          <w:rPr>
            <w:rFonts w:ascii="Helvetica Neue Light" w:hAnsi="Helvetica Neue Light"/>
            <w:sz w:val="22"/>
            <w:szCs w:val="22"/>
          </w:rPr>
          <w:t>utomatische</w:t>
        </w:r>
      </w:ins>
      <w:ins w:id="31" w:author="Christoph Breser" w:date="2017-02-22T18:19:00Z">
        <w:r>
          <w:rPr>
            <w:rFonts w:ascii="Helvetica Neue Light" w:hAnsi="Helvetica Neue Light"/>
            <w:sz w:val="22"/>
            <w:szCs w:val="22"/>
          </w:rPr>
          <w:t>n</w:t>
        </w:r>
      </w:ins>
      <w:ins w:id="32" w:author="Stefan Zedlacher" w:date="2017-02-21T20:50:00Z">
        <w:del w:id="33" w:author="Christoph Breser" w:date="2017-02-22T18:19:00Z">
          <w:r w:rsidDel="00E716B5">
            <w:rPr>
              <w:rFonts w:ascii="Helvetica Neue Light" w:hAnsi="Helvetica Neue Light"/>
              <w:sz w:val="22"/>
              <w:szCs w:val="22"/>
            </w:rPr>
            <w:delText>s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 </w:t>
        </w:r>
        <w:r>
          <w:rPr>
            <w:rFonts w:ascii="Helvetica Neue Light" w:hAnsi="Helvetica Neue Light"/>
            <w:sz w:val="22"/>
            <w:szCs w:val="22"/>
          </w:rPr>
          <w:t xml:space="preserve">Imports von Excel/CSV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files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erweitert. So war es im Projekt m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>glich</w:t>
        </w:r>
        <w:r>
          <w:rPr>
            <w:rFonts w:ascii="Helvetica Neue Light" w:hAnsi="Helvetica Neue Light"/>
            <w:sz w:val="22"/>
            <w:szCs w:val="22"/>
          </w:rPr>
          <w:t xml:space="preserve"> fortlaufend</w:t>
        </w:r>
      </w:ins>
      <w:ins w:id="34" w:author="Christoph Breser" w:date="2017-02-22T18:19:00Z">
        <w:r>
          <w:rPr>
            <w:rFonts w:ascii="Helvetica Neue Light" w:hAnsi="Helvetica Neue Light"/>
            <w:sz w:val="22"/>
            <w:szCs w:val="22"/>
          </w:rPr>
          <w:t>e</w:t>
        </w:r>
      </w:ins>
      <w:ins w:id="35" w:author="Stefan Zedlacher" w:date="2017-02-21T20:50:00Z">
        <w:r>
          <w:rPr>
            <w:rFonts w:ascii="Helvetica Neue Light" w:hAnsi="Helvetica Neue Light"/>
            <w:sz w:val="22"/>
            <w:szCs w:val="22"/>
          </w:rPr>
          <w:t xml:space="preserve"> </w:t>
        </w:r>
        <w:del w:id="36" w:author="Christoph Breser" w:date="2017-02-22T18:19:00Z">
          <w:r w:rsidDel="00E716B5">
            <w:rPr>
              <w:rFonts w:ascii="Helvetica Neue Light" w:hAnsi="Helvetica Neue Light"/>
              <w:sz w:val="22"/>
              <w:szCs w:val="22"/>
            </w:rPr>
            <w:delText xml:space="preserve">die 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Ergebnisse des erarbeiteten Materials als Graph zu interpretieren und </w:t>
        </w:r>
        <w:del w:id="37" w:author="Christoph Breser" w:date="2017-02-22T18:19:00Z">
          <w:r w:rsidDel="00E716B5">
            <w:rPr>
              <w:rFonts w:ascii="Helvetica Neue Light" w:hAnsi="Helvetica Neue Light"/>
              <w:sz w:val="22"/>
              <w:szCs w:val="22"/>
            </w:rPr>
            <w:delText>ggf.</w:delText>
          </w:r>
        </w:del>
      </w:ins>
      <w:proofErr w:type="spellStart"/>
      <w:ins w:id="38" w:author="Christoph Breser" w:date="2017-02-22T18:19:00Z">
        <w:r>
          <w:rPr>
            <w:rFonts w:ascii="Helvetica Neue Light" w:hAnsi="Helvetica Neue Light"/>
            <w:sz w:val="22"/>
            <w:szCs w:val="22"/>
          </w:rPr>
          <w:t>gegebenfalls</w:t>
        </w:r>
      </w:ins>
      <w:proofErr w:type="spellEnd"/>
      <w:ins w:id="39" w:author="Stefan Zedlacher" w:date="2017-02-21T20:50:00Z">
        <w:r>
          <w:rPr>
            <w:rFonts w:ascii="Helvetica Neue Light" w:hAnsi="Helvetica Neue Light"/>
            <w:sz w:val="22"/>
            <w:szCs w:val="22"/>
          </w:rPr>
          <w:t xml:space="preserve"> Fehler zu korrigieren. Dies f</w:t>
        </w:r>
        <w:r>
          <w:rPr>
            <w:rFonts w:ascii="Helvetica Neue Light" w:hAnsi="Helvetica Neue Light"/>
            <w:sz w:val="22"/>
            <w:szCs w:val="22"/>
          </w:rPr>
          <w:t>ü</w:t>
        </w:r>
        <w:r>
          <w:rPr>
            <w:rFonts w:ascii="Helvetica Neue Light" w:hAnsi="Helvetica Neue Light"/>
            <w:sz w:val="22"/>
            <w:szCs w:val="22"/>
          </w:rPr>
          <w:t>hrte auch zu mehrmaligen Anpassungen am Datenmodell was</w:t>
        </w:r>
        <w:del w:id="40" w:author="Christoph Breser" w:date="2017-02-22T18:20:00Z">
          <w:r w:rsidDel="00E716B5">
            <w:rPr>
              <w:rFonts w:ascii="Helvetica Neue Light" w:hAnsi="Helvetica Neue Light"/>
              <w:sz w:val="22"/>
              <w:szCs w:val="22"/>
            </w:rPr>
            <w:delText>,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 </w:t>
        </w:r>
      </w:ins>
      <w:ins w:id="41" w:author="Christoph Breser" w:date="2017-02-22T18:20:00Z">
        <w:r>
          <w:rPr>
            <w:rFonts w:ascii="Helvetica Neue Light" w:hAnsi="Helvetica Neue Light"/>
            <w:sz w:val="22"/>
            <w:szCs w:val="22"/>
          </w:rPr>
          <w:t xml:space="preserve">jedoch </w:t>
        </w:r>
      </w:ins>
      <w:ins w:id="42" w:author="Stefan Zedlacher" w:date="2017-02-21T20:50:00Z">
        <w:del w:id="43" w:author="Christoph Breser" w:date="2017-02-22T18:20:00Z">
          <w:r w:rsidDel="00E716B5">
            <w:rPr>
              <w:rFonts w:ascii="Helvetica Neue Light" w:hAnsi="Helvetica Neue Light"/>
              <w:sz w:val="22"/>
              <w:szCs w:val="22"/>
            </w:rPr>
            <w:delText xml:space="preserve">durch </w:delText>
          </w:r>
        </w:del>
      </w:ins>
      <w:ins w:id="44" w:author="Christoph Breser" w:date="2017-02-22T18:20:00Z">
        <w:r>
          <w:rPr>
            <w:rFonts w:ascii="Helvetica Neue Light" w:hAnsi="Helvetica Neue Light"/>
            <w:sz w:val="22"/>
            <w:szCs w:val="22"/>
          </w:rPr>
          <w:t xml:space="preserve">auf </w:t>
        </w:r>
      </w:ins>
      <w:ins w:id="45" w:author="Stefan Zedlacher" w:date="2017-02-21T20:50:00Z">
        <w:r>
          <w:rPr>
            <w:rFonts w:ascii="Helvetica Neue Light" w:hAnsi="Helvetica Neue Light"/>
            <w:sz w:val="22"/>
            <w:szCs w:val="22"/>
          </w:rPr>
          <w:t>dies</w:t>
        </w:r>
        <w:r>
          <w:rPr>
            <w:rFonts w:ascii="Helvetica Neue Light" w:hAnsi="Helvetica Neue Light"/>
            <w:sz w:val="22"/>
            <w:szCs w:val="22"/>
          </w:rPr>
          <w:t>e Methode</w:t>
        </w:r>
        <w:del w:id="46" w:author="Christoph Breser" w:date="2017-02-22T18:20:00Z">
          <w:r w:rsidDel="00E716B5">
            <w:rPr>
              <w:rFonts w:ascii="Helvetica Neue Light" w:hAnsi="Helvetica Neue Light"/>
              <w:sz w:val="22"/>
              <w:szCs w:val="22"/>
            </w:rPr>
            <w:delText xml:space="preserve">, aber </w:delText>
          </w:r>
          <w:r w:rsidDel="00E716B5">
            <w:rPr>
              <w:rFonts w:ascii="Helvetica Neue Light" w:hAnsi="Helvetica Neue Light"/>
              <w:sz w:val="22"/>
              <w:szCs w:val="22"/>
            </w:rPr>
            <w:delText>keine</w:delText>
          </w:r>
        </w:del>
      </w:ins>
      <w:ins w:id="47" w:author="Christoph Breser" w:date="2017-02-22T18:20:00Z">
        <w:r>
          <w:rPr>
            <w:rFonts w:ascii="Helvetica Neue Light" w:hAnsi="Helvetica Neue Light"/>
            <w:sz w:val="22"/>
            <w:szCs w:val="22"/>
          </w:rPr>
          <w:t xml:space="preserve"> keine</w:t>
        </w:r>
      </w:ins>
      <w:ins w:id="48" w:author="Stefan Zedlacher" w:date="2017-02-21T20:50:00Z">
        <w:r>
          <w:rPr>
            <w:rFonts w:ascii="Helvetica Neue Light" w:hAnsi="Helvetica Neue Light"/>
            <w:sz w:val="22"/>
            <w:szCs w:val="22"/>
          </w:rPr>
          <w:t xml:space="preserve"> weiteren Auswirkungen hatte.</w:t>
        </w:r>
      </w:ins>
    </w:p>
    <w:p w:rsidR="00B47BA3" w:rsidRDefault="00E716B5">
      <w:pPr>
        <w:rPr>
          <w:ins w:id="49" w:author="Stefan Zedlacher" w:date="2017-02-21T21:09:00Z"/>
          <w:rFonts w:ascii="Helvetica Neue" w:eastAsia="Helvetica Neue" w:hAnsi="Helvetica Neue" w:cs="Helvetica Neue"/>
          <w:i/>
          <w:iCs/>
          <w:sz w:val="16"/>
          <w:szCs w:val="16"/>
        </w:rPr>
      </w:pPr>
      <w:ins w:id="50" w:author="Stefan Zedlacher" w:date="2017-02-21T21:09:00Z">
        <w:r>
          <w:rPr>
            <w:rFonts w:ascii="Helvetica Neue" w:hAnsi="Helvetica Neue"/>
            <w:i/>
            <w:iCs/>
            <w:sz w:val="16"/>
            <w:szCs w:val="16"/>
          </w:rPr>
          <w:t>Finales Datenmodell</w:t>
        </w:r>
      </w:ins>
    </w:p>
    <w:p w:rsidR="00B47BA3" w:rsidRDefault="00E716B5" w:rsidP="00E716B5">
      <w:pPr>
        <w:widowControl w:val="0"/>
        <w:spacing w:after="0"/>
        <w:jc w:val="both"/>
        <w:rPr>
          <w:ins w:id="51" w:author="Stefan Zedlacher" w:date="2017-02-21T21:09:00Z"/>
          <w:rFonts w:ascii="Helvetica Neue Light" w:eastAsia="Helvetica Neue Light" w:hAnsi="Helvetica Neue Light" w:cs="Helvetica Neue Light"/>
          <w:sz w:val="22"/>
          <w:szCs w:val="22"/>
        </w:rPr>
        <w:pPrChange w:id="52" w:author="Christoph Breser" w:date="2017-02-22T18:20:00Z">
          <w:pPr>
            <w:widowControl w:val="0"/>
            <w:spacing w:after="0"/>
          </w:pPr>
        </w:pPrChange>
      </w:pPr>
      <w:commentRangeStart w:id="53"/>
      <w:ins w:id="54" w:author="Stefan Zedlacher" w:date="2017-02-21T21:09:00Z">
        <w:r>
          <w:rPr>
            <w:rFonts w:ascii="Helvetica Neue Light" w:hAnsi="Helvetica Neue Light"/>
            <w:sz w:val="22"/>
            <w:szCs w:val="22"/>
          </w:rPr>
          <w:t xml:space="preserve">Neben der </w:t>
        </w:r>
        <w:del w:id="55" w:author="Christoph Breser" w:date="2017-02-22T18:20:00Z">
          <w:r w:rsidDel="00E716B5">
            <w:rPr>
              <w:rFonts w:ascii="Helvetica Neue Light" w:hAnsi="Helvetica Neue Light"/>
              <w:sz w:val="22"/>
              <w:szCs w:val="22"/>
            </w:rPr>
            <w:delText xml:space="preserve">schon </w:delText>
          </w:r>
        </w:del>
      </w:ins>
      <w:ins w:id="56" w:author="Christoph Breser" w:date="2017-02-22T18:20:00Z">
        <w:r>
          <w:rPr>
            <w:rFonts w:ascii="Helvetica Neue Light" w:hAnsi="Helvetica Neue Light"/>
            <w:sz w:val="22"/>
            <w:szCs w:val="22"/>
          </w:rPr>
          <w:t xml:space="preserve">bereits </w:t>
        </w:r>
      </w:ins>
      <w:ins w:id="57" w:author="Stefan Zedlacher" w:date="2017-02-21T21:09:00Z">
        <w:r>
          <w:rPr>
            <w:rFonts w:ascii="Helvetica Neue Light" w:hAnsi="Helvetica Neue Light"/>
            <w:sz w:val="22"/>
            <w:szCs w:val="22"/>
          </w:rPr>
          <w:t xml:space="preserve">2015 geplanten Ansicht als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>Datenbank-Browser</w:t>
        </w:r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 xml:space="preserve">auf den Graphen, wurde nun - auch in Hinblick auf die neue </w:t>
        </w:r>
        <w:r>
          <w:rPr>
            <w:rFonts w:ascii="Helvetica Neue Light" w:hAnsi="Helvetica Neue Light"/>
            <w:sz w:val="22"/>
            <w:szCs w:val="22"/>
          </w:rPr>
          <w:t>„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storyline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 xml:space="preserve">- die Applikation um eine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Timeline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, eine Bildwolke </w:t>
        </w:r>
        <w:r>
          <w:rPr>
            <w:rFonts w:ascii="Helvetica Neue Light" w:hAnsi="Helvetica Neue Light"/>
            <w:sz w:val="22"/>
            <w:szCs w:val="22"/>
          </w:rPr>
          <w:t>und eine verbesserte Suche erg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 xml:space="preserve">nzt. </w:t>
        </w:r>
      </w:ins>
      <w:commentRangeEnd w:id="53"/>
      <w:r>
        <w:rPr>
          <w:rStyle w:val="Kommentarzeichen"/>
          <w:vanish/>
        </w:rPr>
        <w:commentReference w:id="53"/>
      </w:r>
    </w:p>
    <w:p w:rsidR="00B47BA3" w:rsidRDefault="00B47BA3">
      <w:pPr>
        <w:widowControl w:val="0"/>
        <w:spacing w:after="0"/>
        <w:rPr>
          <w:ins w:id="58" w:author="Stefan Zedlacher" w:date="2017-02-21T21:09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59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  <w:proofErr w:type="spellStart"/>
      <w:ins w:id="60" w:author="Stefan Zedlacher" w:date="2017-02-21T21:09:00Z">
        <w:r>
          <w:rPr>
            <w:rFonts w:ascii="Helvetica Neue Light" w:hAnsi="Helvetica Neue Light"/>
            <w:sz w:val="28"/>
            <w:szCs w:val="28"/>
          </w:rPr>
          <w:t>Timeline</w:t>
        </w:r>
      </w:ins>
      <w:proofErr w:type="spellEnd"/>
      <w:r>
        <w:rPr>
          <w:rFonts w:ascii="Helvetica Neue Light" w:eastAsia="Helvetica Neue Light" w:hAnsi="Helvetica Neue Light" w:cs="Helvetica Neue Light"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-127657</wp:posOffset>
            </wp:positionH>
            <wp:positionV relativeFrom="line">
              <wp:posOffset>266323</wp:posOffset>
            </wp:positionV>
            <wp:extent cx="5756911" cy="3900951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timelin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1" cy="39009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B47BA3" w:rsidRDefault="00E716B5">
      <w:pPr>
        <w:widowControl w:val="0"/>
        <w:spacing w:after="0"/>
        <w:rPr>
          <w:ins w:id="61" w:author="Stefan Zedlacher" w:date="2017-02-21T21:16:00Z"/>
          <w:rFonts w:ascii="Helvetica Neue" w:eastAsia="Helvetica Neue" w:hAnsi="Helvetica Neue" w:cs="Helvetica Neue"/>
          <w:i/>
          <w:iCs/>
          <w:sz w:val="16"/>
          <w:szCs w:val="16"/>
        </w:rPr>
      </w:pPr>
      <w:proofErr w:type="spellStart"/>
      <w:ins w:id="62" w:author="Stefan Zedlacher" w:date="2017-02-21T21:16:00Z">
        <w:r>
          <w:rPr>
            <w:rFonts w:ascii="Helvetica Neue" w:hAnsi="Helvetica Neue"/>
            <w:i/>
            <w:iCs/>
            <w:sz w:val="16"/>
            <w:szCs w:val="16"/>
          </w:rPr>
          <w:t>timeline</w:t>
        </w:r>
        <w:proofErr w:type="spellEnd"/>
        <w:r>
          <w:rPr>
            <w:rFonts w:ascii="Helvetica Neue" w:hAnsi="Helvetica Neue"/>
            <w:i/>
            <w:iCs/>
            <w:sz w:val="16"/>
            <w:szCs w:val="16"/>
          </w:rPr>
          <w:t xml:space="preserve"> Darstellung</w:t>
        </w:r>
      </w:ins>
    </w:p>
    <w:p w:rsidR="00B47BA3" w:rsidRDefault="00B47BA3">
      <w:pPr>
        <w:widowControl w:val="0"/>
        <w:spacing w:after="0"/>
        <w:rPr>
          <w:ins w:id="63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64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  <w:ins w:id="65" w:author="Stefan Zedlacher" w:date="2017-02-21T21:16:00Z">
        <w:r>
          <w:rPr>
            <w:rFonts w:ascii="Helvetica Neue Light" w:hAnsi="Helvetica Neue Light"/>
            <w:sz w:val="22"/>
            <w:szCs w:val="22"/>
          </w:rPr>
          <w:t>Die neu</w:t>
        </w:r>
        <w:del w:id="66" w:author="Christoph Breser" w:date="2017-02-22T18:21:00Z">
          <w:r w:rsidDel="00E716B5">
            <w:rPr>
              <w:rFonts w:ascii="Helvetica Neue Light" w:hAnsi="Helvetica Neue Light"/>
              <w:sz w:val="22"/>
              <w:szCs w:val="22"/>
            </w:rPr>
            <w:delText>e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 eingef</w:t>
        </w:r>
        <w:r>
          <w:rPr>
            <w:rFonts w:ascii="Helvetica Neue Light" w:hAnsi="Helvetica Neue Light"/>
            <w:sz w:val="22"/>
            <w:szCs w:val="22"/>
          </w:rPr>
          <w:t>ü</w:t>
        </w:r>
        <w:r>
          <w:rPr>
            <w:rFonts w:ascii="Helvetica Neue Light" w:hAnsi="Helvetica Neue Light"/>
            <w:sz w:val="22"/>
            <w:szCs w:val="22"/>
          </w:rPr>
          <w:t xml:space="preserve">hrte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Timeline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erm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>glicht eine chronologische Darstellung des Nachlasses. Zum Unterschied zur Suche und zum Datenbank Browsers wird hier auf jegliche andere Unterscheidung</w:t>
        </w:r>
        <w:r>
          <w:rPr>
            <w:rFonts w:ascii="Helvetica Neue Light" w:hAnsi="Helvetica Neue Light"/>
            <w:sz w:val="22"/>
            <w:szCs w:val="22"/>
          </w:rPr>
          <w:t xml:space="preserve"> verzichtete und nur die zeitliche geordnete Darstellung des Materials, die sich aus dessen Untersuchung ergab, repr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 xml:space="preserve">sentiert. </w:t>
        </w:r>
      </w:ins>
    </w:p>
    <w:p w:rsidR="00B47BA3" w:rsidRDefault="00B47BA3">
      <w:pPr>
        <w:widowControl w:val="0"/>
        <w:spacing w:after="0"/>
        <w:rPr>
          <w:ins w:id="67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68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  <w:ins w:id="69" w:author="Stefan Zedlacher" w:date="2017-02-21T21:16:00Z">
        <w:r>
          <w:rPr>
            <w:rFonts w:ascii="Helvetica Neue Light" w:hAnsi="Helvetica Neue Light"/>
            <w:sz w:val="28"/>
            <w:szCs w:val="28"/>
          </w:rPr>
          <w:t>Bildwolke</w:t>
        </w:r>
      </w:ins>
    </w:p>
    <w:p w:rsidR="00B47BA3" w:rsidRDefault="00E716B5">
      <w:pPr>
        <w:widowControl w:val="0"/>
        <w:spacing w:after="0"/>
        <w:rPr>
          <w:ins w:id="70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  <w:ins w:id="71" w:author="Stefan Zedlacher" w:date="2017-02-21T21:16:00Z">
        <w:r>
          <w:rPr>
            <w:rFonts w:ascii="Helvetica Neue Light" w:hAnsi="Helvetica Neue Light"/>
            <w:sz w:val="22"/>
            <w:szCs w:val="22"/>
          </w:rPr>
          <w:t xml:space="preserve">In Zusammenarbeit mit </w:t>
        </w:r>
        <w:commentRangeStart w:id="72"/>
        <w:r>
          <w:rPr>
            <w:rFonts w:ascii="Helvetica Neue Light" w:hAnsi="Helvetica Neue Light"/>
            <w:sz w:val="22"/>
            <w:szCs w:val="22"/>
          </w:rPr>
          <w:t xml:space="preserve">Mathias Bernhard </w:t>
        </w:r>
      </w:ins>
      <w:commentRangeEnd w:id="72"/>
      <w:r>
        <w:rPr>
          <w:rStyle w:val="Kommentarzeichen"/>
          <w:vanish/>
        </w:rPr>
        <w:commentReference w:id="72"/>
      </w:r>
      <w:ins w:id="73" w:author="Stefan Zedlacher" w:date="2017-02-21T21:16:00Z">
        <w:r>
          <w:rPr>
            <w:rFonts w:ascii="Helvetica Neue Light" w:hAnsi="Helvetica Neue Light"/>
            <w:sz w:val="22"/>
            <w:szCs w:val="22"/>
          </w:rPr>
          <w:t>wurde dessen Entwicklung zur Gugelmann Sammlung</w:t>
        </w:r>
        <w:r>
          <w:rPr>
            <w:rFonts w:ascii="Helvetica Neue Light" w:eastAsia="Helvetica Neue Light" w:hAnsi="Helvetica Neue Light" w:cs="Helvetica Neue Light"/>
            <w:sz w:val="22"/>
            <w:szCs w:val="22"/>
            <w:vertAlign w:val="superscript"/>
          </w:rPr>
          <w:footnoteReference w:id="2"/>
        </w:r>
        <w:r>
          <w:rPr>
            <w:rFonts w:ascii="Helvetica Neue Light" w:hAnsi="Helvetica Neue Light"/>
            <w:sz w:val="22"/>
            <w:szCs w:val="22"/>
          </w:rPr>
          <w:t xml:space="preserve"> f</w:t>
        </w:r>
        <w:r>
          <w:rPr>
            <w:rFonts w:ascii="Helvetica Neue Light" w:hAnsi="Helvetica Neue Light"/>
            <w:sz w:val="22"/>
            <w:szCs w:val="22"/>
          </w:rPr>
          <w:t>ü</w:t>
        </w:r>
        <w:r>
          <w:rPr>
            <w:rFonts w:ascii="Helvetica Neue Light" w:hAnsi="Helvetica Neue Light"/>
            <w:sz w:val="22"/>
            <w:szCs w:val="22"/>
          </w:rPr>
          <w:t>r das Projekt adaptiert und</w:t>
        </w:r>
        <w:r>
          <w:rPr>
            <w:rFonts w:ascii="Helvetica Neue Light" w:hAnsi="Helvetica Neue Light"/>
            <w:sz w:val="22"/>
            <w:szCs w:val="22"/>
          </w:rPr>
          <w:t xml:space="preserve"> im Rahmen dieses Projektes auf eine</w:t>
        </w:r>
        <w:del w:id="75" w:author="Christoph Breser" w:date="2017-02-22T18:22:00Z">
          <w:r w:rsidDel="00E716B5">
            <w:rPr>
              <w:rFonts w:ascii="Helvetica Neue Light" w:hAnsi="Helvetica Neue Light"/>
              <w:sz w:val="22"/>
              <w:szCs w:val="22"/>
            </w:rPr>
            <w:delText>n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 allgemeiner einsetzbare Version gebracht. </w:t>
        </w:r>
      </w:ins>
    </w:p>
    <w:p w:rsidR="00B47BA3" w:rsidRDefault="00B47BA3">
      <w:pPr>
        <w:widowControl w:val="0"/>
        <w:spacing w:after="0"/>
        <w:rPr>
          <w:ins w:id="76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77" w:author="Stefan Zedlacher" w:date="2017-02-21T21:16:00Z"/>
          <w:rFonts w:ascii="Helvetica Neue Light" w:eastAsia="Helvetica Neue Light" w:hAnsi="Helvetica Neue Light" w:cs="Helvetica Neue Light"/>
          <w:sz w:val="28"/>
          <w:szCs w:val="28"/>
        </w:rPr>
      </w:pPr>
      <w:ins w:id="78" w:author="Stefan Zedlacher" w:date="2017-02-21T21:16:00Z">
        <w:r>
          <w:rPr>
            <w:rFonts w:ascii="Helvetica Neue Light" w:hAnsi="Helvetica Neue Light"/>
            <w:sz w:val="28"/>
            <w:szCs w:val="28"/>
          </w:rPr>
          <w:t>Verbesserung der Suche (</w:t>
        </w:r>
        <w:proofErr w:type="spellStart"/>
        <w:r>
          <w:rPr>
            <w:rFonts w:ascii="Helvetica Neue Light" w:hAnsi="Helvetica Neue Light"/>
            <w:sz w:val="28"/>
            <w:szCs w:val="28"/>
          </w:rPr>
          <w:t>Solr</w:t>
        </w:r>
        <w:proofErr w:type="spellEnd"/>
        <w:r>
          <w:rPr>
            <w:rFonts w:ascii="Helvetica Neue Light" w:hAnsi="Helvetica Neue Light"/>
            <w:sz w:val="28"/>
            <w:szCs w:val="28"/>
          </w:rPr>
          <w:t xml:space="preserve">) </w:t>
        </w:r>
      </w:ins>
    </w:p>
    <w:p w:rsidR="00B47BA3" w:rsidRDefault="00E716B5">
      <w:pPr>
        <w:widowControl w:val="0"/>
        <w:spacing w:after="0"/>
        <w:rPr>
          <w:ins w:id="79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  <w:ins w:id="80" w:author="Stefan Zedlacher" w:date="2017-02-21T21:16:00Z">
        <w:r>
          <w:rPr>
            <w:rFonts w:ascii="Helvetica Neue Light" w:hAnsi="Helvetica Neue Light"/>
            <w:sz w:val="22"/>
            <w:szCs w:val="22"/>
          </w:rPr>
          <w:t xml:space="preserve">Die schon 2015 entwickelte Suche auf der Basis von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Solr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wurde nun um </w:t>
        </w:r>
      </w:ins>
      <w:ins w:id="81" w:author="Christoph Breser" w:date="2017-02-22T18:23:00Z">
        <w:r>
          <w:rPr>
            <w:rFonts w:ascii="Helvetica Neue Light" w:hAnsi="Helvetica Neue Light"/>
            <w:sz w:val="22"/>
            <w:szCs w:val="22"/>
          </w:rPr>
          <w:t>u</w:t>
        </w:r>
      </w:ins>
      <w:ins w:id="82" w:author="Stefan Zedlacher" w:date="2017-02-21T21:16:00Z">
        <w:del w:id="83" w:author="Christoph Breser" w:date="2017-02-22T18:23:00Z">
          <w:r w:rsidDel="00E716B5">
            <w:rPr>
              <w:rFonts w:ascii="Helvetica Neue Light" w:hAnsi="Helvetica Neue Light"/>
              <w:sz w:val="22"/>
              <w:szCs w:val="22"/>
            </w:rPr>
            <w:delText>U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mfangreiche Facetten, Meta Informationen und die Beziehungen aus dem </w:t>
        </w:r>
        <w:r>
          <w:rPr>
            <w:rFonts w:ascii="Helvetica Neue Light" w:hAnsi="Helvetica Neue Light"/>
            <w:sz w:val="22"/>
            <w:szCs w:val="22"/>
          </w:rPr>
          <w:t>Datenmodell erweitert.</w:t>
        </w:r>
      </w:ins>
    </w:p>
    <w:p w:rsidR="00B47BA3" w:rsidRDefault="00B47BA3">
      <w:pPr>
        <w:widowControl w:val="0"/>
        <w:spacing w:after="0"/>
        <w:rPr>
          <w:ins w:id="84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85" w:author="Stefan Zedlacher" w:date="2017-02-21T21:16:00Z"/>
          <w:rFonts w:ascii="Helvetica Neue Light" w:eastAsia="Helvetica Neue Light" w:hAnsi="Helvetica Neue Light" w:cs="Helvetica Neue Light"/>
          <w:sz w:val="28"/>
          <w:szCs w:val="28"/>
        </w:rPr>
      </w:pPr>
      <w:ins w:id="86" w:author="Stefan Zedlacher" w:date="2017-02-21T21:16:00Z">
        <w:r>
          <w:rPr>
            <w:rFonts w:ascii="Helvetica Neue Light" w:hAnsi="Helvetica Neue Light"/>
            <w:sz w:val="28"/>
            <w:szCs w:val="28"/>
          </w:rPr>
          <w:t>Funktion zur Verkn</w:t>
        </w:r>
        <w:r>
          <w:rPr>
            <w:rFonts w:ascii="Helvetica Neue Light" w:hAnsi="Helvetica Neue Light"/>
            <w:sz w:val="28"/>
            <w:szCs w:val="28"/>
          </w:rPr>
          <w:t>ü</w:t>
        </w:r>
        <w:r>
          <w:rPr>
            <w:rFonts w:ascii="Helvetica Neue Light" w:hAnsi="Helvetica Neue Light"/>
            <w:sz w:val="28"/>
            <w:szCs w:val="28"/>
          </w:rPr>
          <w:t xml:space="preserve">pfung von Bild und Text Elementen </w:t>
        </w:r>
      </w:ins>
    </w:p>
    <w:p w:rsidR="00B47BA3" w:rsidRDefault="00E716B5">
      <w:pPr>
        <w:widowControl w:val="0"/>
        <w:spacing w:after="0"/>
        <w:rPr>
          <w:ins w:id="87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  <w:ins w:id="88" w:author="Stefan Zedlacher" w:date="2017-02-21T21:16:00Z">
        <w:r>
          <w:rPr>
            <w:rFonts w:ascii="Helvetica Neue Light" w:hAnsi="Helvetica Neue Light"/>
            <w:sz w:val="22"/>
            <w:szCs w:val="22"/>
          </w:rPr>
          <w:t xml:space="preserve">Um auch dem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>flanierenden Besucher</w:t>
        </w:r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>einen einfachen Einstieg, abseits von Suche und Graph zu erm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 xml:space="preserve">glichen, wurde eine </w:t>
        </w:r>
        <w:r>
          <w:rPr>
            <w:rFonts w:ascii="Helvetica Neue Light" w:hAnsi="Helvetica Neue Light"/>
            <w:sz w:val="22"/>
            <w:szCs w:val="22"/>
          </w:rPr>
          <w:t>„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Hover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Funktion</w:t>
        </w:r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>an ausgew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 xml:space="preserve">hlten Begriffen umgesetzt. Diese </w:t>
        </w:r>
      </w:ins>
      <w:ins w:id="89" w:author="Christoph Breser" w:date="2017-02-22T18:23:00Z">
        <w:r>
          <w:rPr>
            <w:rFonts w:ascii="Helvetica Neue Light" w:hAnsi="Helvetica Neue Light"/>
            <w:sz w:val="22"/>
            <w:szCs w:val="22"/>
          </w:rPr>
          <w:t>be</w:t>
        </w:r>
      </w:ins>
      <w:ins w:id="90" w:author="Stefan Zedlacher" w:date="2017-02-21T21:16:00Z">
        <w:r>
          <w:rPr>
            <w:rFonts w:ascii="Helvetica Neue Light" w:hAnsi="Helvetica Neue Light"/>
            <w:sz w:val="22"/>
            <w:szCs w:val="22"/>
          </w:rPr>
          <w:t>f</w:t>
        </w:r>
        <w:r>
          <w:rPr>
            <w:rFonts w:ascii="Helvetica Neue Light" w:hAnsi="Helvetica Neue Light"/>
            <w:sz w:val="22"/>
            <w:szCs w:val="22"/>
          </w:rPr>
          <w:t>inde</w:t>
        </w:r>
      </w:ins>
      <w:ins w:id="91" w:author="Christoph Breser" w:date="2017-02-22T18:23:00Z">
        <w:r>
          <w:rPr>
            <w:rFonts w:ascii="Helvetica Neue Light" w:hAnsi="Helvetica Neue Light"/>
            <w:sz w:val="22"/>
            <w:szCs w:val="22"/>
          </w:rPr>
          <w:t xml:space="preserve">t </w:t>
        </w:r>
      </w:ins>
      <w:ins w:id="92" w:author="Stefan Zedlacher" w:date="2017-02-21T21:16:00Z">
        <w:del w:id="93" w:author="Christoph Breser" w:date="2017-02-22T18:23:00Z">
          <w:r w:rsidDel="00E716B5">
            <w:rPr>
              <w:rFonts w:ascii="Helvetica Neue Light" w:hAnsi="Helvetica Neue Light"/>
              <w:sz w:val="22"/>
              <w:szCs w:val="22"/>
            </w:rPr>
            <w:delText>s</w:delText>
          </w:r>
          <w:r w:rsidDel="00E716B5">
            <w:rPr>
              <w:rFonts w:ascii="Helvetica Neue Light" w:hAnsi="Helvetica Neue Light"/>
              <w:sz w:val="22"/>
              <w:szCs w:val="22"/>
            </w:rPr>
            <w:delText>t</w:delText>
          </w:r>
          <w:r w:rsidDel="00E716B5">
            <w:rPr>
              <w:rFonts w:ascii="Helvetica Neue Light" w:hAnsi="Helvetica Neue Light"/>
              <w:sz w:val="22"/>
              <w:szCs w:val="22"/>
            </w:rPr>
            <w:delText xml:space="preserve"> 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sich in der fortlaufenden Beschreibung und kann als einfaches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Plugin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in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Wordpress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aktiviert und verwendet werden. </w:t>
        </w:r>
      </w:ins>
    </w:p>
    <w:p w:rsidR="00B47BA3" w:rsidRDefault="00B47BA3">
      <w:pPr>
        <w:widowControl w:val="0"/>
        <w:spacing w:after="0"/>
        <w:rPr>
          <w:ins w:id="94" w:author="Stefan Zedlacher" w:date="2017-02-21T21:16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95" w:author="Stefan Zedlacher" w:date="2017-02-21T21:08:00Z"/>
          <w:rFonts w:ascii="Helvetica Neue Light" w:eastAsia="Helvetica Neue Light" w:hAnsi="Helvetica Neue Light" w:cs="Helvetica Neue Light"/>
          <w:sz w:val="22"/>
          <w:szCs w:val="22"/>
        </w:rPr>
      </w:pPr>
      <w:ins w:id="96" w:author="Stefan Zedlacher" w:date="2017-02-21T21:16:00Z">
        <w:r>
          <w:rPr>
            <w:rFonts w:ascii="Helvetica Neue Light" w:hAnsi="Helvetica Neue Light"/>
            <w:sz w:val="22"/>
            <w:szCs w:val="22"/>
          </w:rPr>
          <w:t>Um das Zusammenspiel dieser neuen Funktionen mit dem Projekt und dessen Beschreibung zu vereinen wurde die Integration in ein CMS Sys</w:t>
        </w:r>
        <w:r>
          <w:rPr>
            <w:rFonts w:ascii="Helvetica Neue Light" w:hAnsi="Helvetica Neue Light"/>
            <w:sz w:val="22"/>
            <w:szCs w:val="22"/>
          </w:rPr>
          <w:t>tem (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Wordpress</w:t>
        </w:r>
        <w:proofErr w:type="spellEnd"/>
        <w:r>
          <w:rPr>
            <w:rFonts w:ascii="Helvetica Neue Light" w:hAnsi="Helvetica Neue Light"/>
            <w:sz w:val="22"/>
            <w:szCs w:val="22"/>
          </w:rPr>
          <w:t>) realisiert. Damit k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>nnen sowohl die Inhalte der Datenbank als auch de Ergebnisse des Projektes repr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 xml:space="preserve">sentiert werden. Suche,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Timeline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, Browser, Graphen-Ansicht, Projektbeschreibung und neuen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storyline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werden so von einer</w:t>
        </w:r>
      </w:ins>
      <w:ins w:id="97" w:author="Stefan Zedlacher" w:date="2017-02-21T21:08:00Z">
        <w:r>
          <w:rPr>
            <w:rFonts w:ascii="Helvetica Neue Light" w:hAnsi="Helvetica Neue Light"/>
            <w:sz w:val="22"/>
            <w:szCs w:val="22"/>
          </w:rPr>
          <w:t xml:space="preserve"> Applikation, basiere</w:t>
        </w:r>
        <w:r>
          <w:rPr>
            <w:rFonts w:ascii="Helvetica Neue Light" w:hAnsi="Helvetica Neue Light"/>
            <w:sz w:val="22"/>
            <w:szCs w:val="22"/>
          </w:rPr>
          <w:t xml:space="preserve">nd auf dem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Wordpress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CMS verwaltete und synchronisiert.  </w:t>
        </w:r>
      </w:ins>
    </w:p>
    <w:p w:rsidR="00B47BA3" w:rsidRDefault="00E716B5">
      <w:pPr>
        <w:widowControl w:val="0"/>
        <w:spacing w:after="0"/>
        <w:rPr>
          <w:ins w:id="98" w:author="Stefan Zedlacher" w:date="2017-02-21T21:10:00Z"/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eastAsia="Helvetica Neue Light" w:hAnsi="Helvetica Neue Light" w:cs="Helvetica Neue Light"/>
          <w:noProof/>
          <w:sz w:val="22"/>
          <w:szCs w:val="22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248504</wp:posOffset>
            </wp:positionV>
            <wp:extent cx="5756911" cy="44919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datenbank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1" cy="4491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B47BA3" w:rsidRDefault="00E716B5">
      <w:pPr>
        <w:widowControl w:val="0"/>
        <w:spacing w:after="0"/>
        <w:rPr>
          <w:ins w:id="99" w:author="Stefan Zedlacher" w:date="2017-02-21T21:10:00Z"/>
          <w:rFonts w:ascii="Helvetica Neue" w:eastAsia="Helvetica Neue" w:hAnsi="Helvetica Neue" w:cs="Helvetica Neue"/>
          <w:i/>
          <w:iCs/>
          <w:sz w:val="16"/>
          <w:szCs w:val="16"/>
        </w:rPr>
      </w:pPr>
      <w:ins w:id="100" w:author="Stefan Zedlacher" w:date="2017-02-21T21:10:00Z">
        <w:r>
          <w:rPr>
            <w:rFonts w:ascii="Helvetica Neue" w:hAnsi="Helvetica Neue"/>
            <w:i/>
            <w:iCs/>
            <w:sz w:val="16"/>
            <w:szCs w:val="16"/>
          </w:rPr>
          <w:t>Erweiterte Funktionen der Applikation</w:t>
        </w:r>
      </w:ins>
    </w:p>
    <w:p w:rsidR="00B47BA3" w:rsidRDefault="00B47BA3">
      <w:pPr>
        <w:widowControl w:val="0"/>
        <w:spacing w:after="0"/>
        <w:rPr>
          <w:ins w:id="101" w:author="Stefan Zedlacher" w:date="2017-02-21T21:08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102" w:author="Stefan Zedlacher" w:date="2017-02-21T21:08:00Z"/>
          <w:rFonts w:ascii="Helvetica Neue Light" w:eastAsia="Helvetica Neue Light" w:hAnsi="Helvetica Neue Light" w:cs="Helvetica Neue Light"/>
          <w:sz w:val="22"/>
          <w:szCs w:val="22"/>
        </w:rPr>
      </w:pPr>
      <w:ins w:id="103" w:author="Stefan Zedlacher" w:date="2017-02-21T21:08:00Z">
        <w:r>
          <w:rPr>
            <w:rFonts w:ascii="Helvetica Neue Light" w:hAnsi="Helvetica Neue Light"/>
            <w:sz w:val="22"/>
            <w:szCs w:val="22"/>
          </w:rPr>
          <w:t xml:space="preserve">Vielschichtige Person Heinrich v.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Geym</w:t>
        </w:r>
        <w:r>
          <w:rPr>
            <w:rFonts w:ascii="Helvetica Neue Light" w:hAnsi="Helvetica Neue Light"/>
            <w:sz w:val="22"/>
            <w:szCs w:val="22"/>
          </w:rPr>
          <w:t>ü</w:t>
        </w:r>
        <w:r>
          <w:rPr>
            <w:rFonts w:ascii="Helvetica Neue Light" w:hAnsi="Helvetica Neue Light"/>
            <w:sz w:val="22"/>
            <w:szCs w:val="22"/>
          </w:rPr>
          <w:t>ller</w:t>
        </w:r>
        <w:proofErr w:type="spellEnd"/>
      </w:ins>
    </w:p>
    <w:p w:rsidR="00B47BA3" w:rsidRDefault="00E716B5">
      <w:pPr>
        <w:widowControl w:val="0"/>
        <w:spacing w:after="0"/>
        <w:rPr>
          <w:ins w:id="104" w:author="Stefan Zedlacher" w:date="2017-02-21T21:19:00Z"/>
          <w:rFonts w:ascii="Helvetica Neue Light" w:eastAsia="Helvetica Neue Light" w:hAnsi="Helvetica Neue Light" w:cs="Helvetica Neue Light"/>
          <w:sz w:val="22"/>
          <w:szCs w:val="22"/>
        </w:rPr>
      </w:pPr>
      <w:ins w:id="105" w:author="Stefan Zedlacher" w:date="2017-02-21T21:08:00Z">
        <w:r>
          <w:rPr>
            <w:rFonts w:ascii="Helvetica Neue Light" w:hAnsi="Helvetica Neue Light"/>
            <w:sz w:val="22"/>
            <w:szCs w:val="22"/>
          </w:rPr>
          <w:t>Dieser Erkenntnis wurde in der Erweiterung der Web Applikation Rechnung getragen. So beschr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 xml:space="preserve">nkten wir uns nicht auf die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 xml:space="preserve">Darstellung der Ergebnisse rund um dieses Forschungsprojekt, sondern versuchten die unterschiedlichen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>Seelen</w:t>
        </w:r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 xml:space="preserve">die in der Person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Geym</w:t>
        </w:r>
        <w:r>
          <w:rPr>
            <w:rFonts w:ascii="Helvetica Neue Light" w:hAnsi="Helvetica Neue Light"/>
            <w:sz w:val="22"/>
            <w:szCs w:val="22"/>
          </w:rPr>
          <w:t>ü</w:t>
        </w:r>
        <w:r>
          <w:rPr>
            <w:rFonts w:ascii="Helvetica Neue Light" w:hAnsi="Helvetica Neue Light"/>
            <w:sz w:val="22"/>
            <w:szCs w:val="22"/>
          </w:rPr>
          <w:t>ller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bzw. dessen Verm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>chtnis wohnen, eine Ausdruck zu geben. So erwartet den</w:t>
        </w:r>
      </w:ins>
      <w:ins w:id="106" w:author="Stefan Zedlacher" w:date="2017-02-21T20:46:00Z">
        <w:r>
          <w:rPr>
            <w:rFonts w:ascii="Helvetica Neue Light" w:hAnsi="Helvetica Neue Light"/>
            <w:sz w:val="22"/>
            <w:szCs w:val="22"/>
          </w:rPr>
          <w:t xml:space="preserve"> Interessierten g</w:t>
        </w:r>
        <w:r>
          <w:rPr>
            <w:rFonts w:ascii="Helvetica Neue Light" w:hAnsi="Helvetica Neue Light"/>
            <w:sz w:val="22"/>
            <w:szCs w:val="22"/>
          </w:rPr>
          <w:t xml:space="preserve">leich mit dem Start der Applikation die Unterschiedlichkeit in der Rezeption des Nachlasses. Der Besucher kann in die Rolle des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>Reisenden</w:t>
        </w:r>
        <w:r>
          <w:rPr>
            <w:rFonts w:ascii="Helvetica Neue Light" w:hAnsi="Helvetica Neue Light"/>
            <w:sz w:val="22"/>
            <w:szCs w:val="22"/>
          </w:rPr>
          <w:t>“</w:t>
        </w:r>
        <w:r>
          <w:rPr>
            <w:rFonts w:ascii="Helvetica Neue Light" w:hAnsi="Helvetica Neue Light"/>
            <w:sz w:val="22"/>
            <w:szCs w:val="22"/>
          </w:rPr>
          <w:t xml:space="preserve">, des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>Wissenschafters</w:t>
        </w:r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 xml:space="preserve">und des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>Architekten</w:t>
        </w:r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>die unterschiedlichen M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 xml:space="preserve">glichkeiten der Applikation in eigenen </w:t>
        </w:r>
        <w:r>
          <w:rPr>
            <w:rFonts w:ascii="Helvetica Neue Light" w:hAnsi="Helvetica Neue Light"/>
            <w:sz w:val="22"/>
            <w:szCs w:val="22"/>
          </w:rPr>
          <w:t>„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story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lines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>erkunden.</w:t>
        </w:r>
      </w:ins>
      <w:ins w:id="107" w:author="Stefan Zedlacher" w:date="2017-02-21T21:19:00Z">
        <w:r>
          <w:rPr>
            <w:rFonts w:ascii="Helvetica Neue Light" w:hAnsi="Helvetica Neue Light"/>
            <w:sz w:val="22"/>
            <w:szCs w:val="22"/>
          </w:rPr>
          <w:t xml:space="preserve"> </w:t>
        </w:r>
      </w:ins>
    </w:p>
    <w:p w:rsidR="00B47BA3" w:rsidRDefault="00B47BA3">
      <w:pPr>
        <w:widowControl w:val="0"/>
        <w:spacing w:after="0"/>
        <w:rPr>
          <w:ins w:id="108" w:author="Stefan Zedlacher" w:date="2017-02-21T21:19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B47BA3">
      <w:pPr>
        <w:widowControl w:val="0"/>
        <w:spacing w:after="0"/>
        <w:rPr>
          <w:ins w:id="109" w:author="Stefan Zedlacher" w:date="2017-02-21T21:19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110" w:author="Stefan Zedlacher" w:date="2017-02-21T21:22:00Z"/>
          <w:rFonts w:ascii="Helvetica Neue Light" w:eastAsia="Helvetica Neue Light" w:hAnsi="Helvetica Neue Light" w:cs="Helvetica Neue Light"/>
          <w:sz w:val="22"/>
          <w:szCs w:val="22"/>
        </w:rPr>
      </w:pPr>
      <w:ins w:id="111" w:author="Stefan Zedlacher" w:date="2017-02-21T21:19:00Z">
        <w:r>
          <w:rPr>
            <w:rFonts w:ascii="Helvetica Neue Light" w:hAnsi="Helvetica Neue Light"/>
            <w:sz w:val="22"/>
            <w:szCs w:val="22"/>
          </w:rPr>
          <w:t>Die Ver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 xml:space="preserve">ffentlichung auf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GitHub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wurde ebenfalls realisiert, vorerst aber einem eingeschr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 xml:space="preserve">nkten Nutzerkreis. Dies wird, nach Beendigung der BETA Phase, unter der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creative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</w:t>
        </w:r>
        <w:proofErr w:type="spellStart"/>
        <w:r>
          <w:rPr>
            <w:rFonts w:ascii="Helvetica Neue Light" w:hAnsi="Helvetica Neue Light"/>
            <w:sz w:val="22"/>
            <w:szCs w:val="22"/>
          </w:rPr>
          <w:t>commons</w:t>
        </w:r>
        <w:proofErr w:type="spellEnd"/>
        <w:r>
          <w:rPr>
            <w:rFonts w:ascii="Helvetica Neue Light" w:hAnsi="Helvetica Neue Light"/>
            <w:sz w:val="22"/>
            <w:szCs w:val="22"/>
          </w:rPr>
          <w:t xml:space="preserve"> Lizenz</w:t>
        </w:r>
        <w:r>
          <w:rPr>
            <w:rFonts w:ascii="Helvetica Neue Light" w:eastAsia="Helvetica Neue Light" w:hAnsi="Helvetica Neue Light" w:cs="Helvetica Neue Light"/>
            <w:sz w:val="22"/>
            <w:szCs w:val="22"/>
            <w:vertAlign w:val="superscript"/>
          </w:rPr>
          <w:footnoteReference w:id="3"/>
        </w:r>
      </w:ins>
      <w:ins w:id="113" w:author="Stefan Zedlacher" w:date="2017-02-21T21:22:00Z">
        <w:r>
          <w:rPr>
            <w:rFonts w:ascii="Helvetica Neue Light" w:hAnsi="Helvetica Neue Light"/>
            <w:sz w:val="22"/>
            <w:szCs w:val="22"/>
          </w:rPr>
          <w:t xml:space="preserve"> freigegeben. </w:t>
        </w:r>
      </w:ins>
    </w:p>
    <w:p w:rsidR="00B47BA3" w:rsidRDefault="00B47BA3">
      <w:pPr>
        <w:widowControl w:val="0"/>
        <w:spacing w:after="0"/>
        <w:rPr>
          <w:ins w:id="114" w:author="Stefan Zedlacher" w:date="2017-02-21T21:22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115" w:author="Stefan Zedlacher" w:date="2017-02-21T21:19:00Z"/>
          <w:rFonts w:ascii="Helvetica Neue Light" w:eastAsia="Helvetica Neue Light" w:hAnsi="Helvetica Neue Light" w:cs="Helvetica Neue Light"/>
          <w:sz w:val="22"/>
          <w:szCs w:val="22"/>
        </w:rPr>
      </w:pPr>
      <w:ins w:id="116" w:author="Stefan Zedlacher" w:date="2017-02-21T21:22:00Z">
        <w:r>
          <w:rPr>
            <w:rFonts w:ascii="Helvetica Neue Light" w:hAnsi="Helvetica Neue Light"/>
            <w:sz w:val="22"/>
            <w:szCs w:val="22"/>
          </w:rPr>
          <w:t xml:space="preserve">Finale Aufgabe der Entwicklung war </w:t>
        </w:r>
        <w:r>
          <w:rPr>
            <w:rFonts w:ascii="Helvetica Neue Light" w:hAnsi="Helvetica Neue Light"/>
            <w:sz w:val="22"/>
            <w:szCs w:val="22"/>
          </w:rPr>
          <w:t>schlie</w:t>
        </w:r>
        <w:r>
          <w:rPr>
            <w:rFonts w:ascii="Helvetica Neue Light" w:hAnsi="Helvetica Neue Light"/>
            <w:sz w:val="22"/>
            <w:szCs w:val="22"/>
          </w:rPr>
          <w:t>ß</w:t>
        </w:r>
        <w:r>
          <w:rPr>
            <w:rFonts w:ascii="Helvetica Neue Light" w:hAnsi="Helvetica Neue Light"/>
            <w:sz w:val="22"/>
            <w:szCs w:val="22"/>
          </w:rPr>
          <w:t xml:space="preserve">lich </w:t>
        </w:r>
        <w:del w:id="117" w:author="Christoph Breser" w:date="2017-02-22T18:24:00Z">
          <w:r w:rsidDel="00E716B5">
            <w:rPr>
              <w:rFonts w:ascii="Helvetica Neue Light" w:hAnsi="Helvetica Neue Light"/>
              <w:sz w:val="22"/>
              <w:szCs w:val="22"/>
            </w:rPr>
            <w:delText xml:space="preserve">auch </w:delText>
          </w:r>
        </w:del>
        <w:r>
          <w:rPr>
            <w:rFonts w:ascii="Helvetica Neue Light" w:hAnsi="Helvetica Neue Light"/>
            <w:sz w:val="22"/>
            <w:szCs w:val="22"/>
          </w:rPr>
          <w:t>die Erarbeitung einer grafischen Entsprechung f</w:t>
        </w:r>
        <w:r>
          <w:rPr>
            <w:rFonts w:ascii="Helvetica Neue Light" w:hAnsi="Helvetica Neue Light"/>
            <w:sz w:val="22"/>
            <w:szCs w:val="22"/>
          </w:rPr>
          <w:t>ü</w:t>
        </w:r>
        <w:r>
          <w:rPr>
            <w:rFonts w:ascii="Helvetica Neue Light" w:hAnsi="Helvetica Neue Light"/>
            <w:sz w:val="22"/>
            <w:szCs w:val="22"/>
          </w:rPr>
          <w:t>r das Thema. Die Qualit</w:t>
        </w:r>
        <w:r>
          <w:rPr>
            <w:rFonts w:ascii="Helvetica Neue Light" w:hAnsi="Helvetica Neue Light"/>
            <w:sz w:val="22"/>
            <w:szCs w:val="22"/>
          </w:rPr>
          <w:t>ä</w:t>
        </w:r>
        <w:r>
          <w:rPr>
            <w:rFonts w:ascii="Helvetica Neue Light" w:hAnsi="Helvetica Neue Light"/>
            <w:sz w:val="22"/>
            <w:szCs w:val="22"/>
          </w:rPr>
          <w:t xml:space="preserve">t des Materials, dessen Tiefe und Vernetzung sollte in einem einfachen Layout zum </w:t>
        </w:r>
        <w:r>
          <w:rPr>
            <w:rFonts w:ascii="Helvetica Neue Light" w:hAnsi="Helvetica Neue Light"/>
            <w:sz w:val="22"/>
            <w:szCs w:val="22"/>
          </w:rPr>
          <w:t>„</w:t>
        </w:r>
        <w:r>
          <w:rPr>
            <w:rFonts w:ascii="Helvetica Neue Light" w:hAnsi="Helvetica Neue Light"/>
            <w:sz w:val="22"/>
            <w:szCs w:val="22"/>
          </w:rPr>
          <w:t>st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>bern</w:t>
        </w:r>
        <w:r>
          <w:rPr>
            <w:rFonts w:ascii="Helvetica Neue Light" w:hAnsi="Helvetica Neue Light"/>
            <w:sz w:val="22"/>
            <w:szCs w:val="22"/>
          </w:rPr>
          <w:t xml:space="preserve">“ </w:t>
        </w:r>
        <w:r>
          <w:rPr>
            <w:rFonts w:ascii="Helvetica Neue Light" w:hAnsi="Helvetica Neue Light"/>
            <w:sz w:val="22"/>
            <w:szCs w:val="22"/>
          </w:rPr>
          <w:t>einladen. Wissenschaftler</w:t>
        </w:r>
      </w:ins>
      <w:ins w:id="118" w:author="Christoph Breser" w:date="2017-02-22T18:24:00Z">
        <w:r>
          <w:rPr>
            <w:rFonts w:ascii="Helvetica Neue Light" w:hAnsi="Helvetica Neue Light"/>
            <w:sz w:val="22"/>
            <w:szCs w:val="22"/>
          </w:rPr>
          <w:t>/innen</w:t>
        </w:r>
      </w:ins>
      <w:ins w:id="119" w:author="Stefan Zedlacher" w:date="2017-02-21T21:22:00Z">
        <w:r>
          <w:rPr>
            <w:rFonts w:ascii="Helvetica Neue Light" w:hAnsi="Helvetica Neue Light"/>
            <w:sz w:val="22"/>
            <w:szCs w:val="22"/>
          </w:rPr>
          <w:t>, Forscher</w:t>
        </w:r>
      </w:ins>
      <w:ins w:id="120" w:author="Christoph Breser" w:date="2017-02-22T18:24:00Z">
        <w:r>
          <w:rPr>
            <w:rFonts w:ascii="Helvetica Neue Light" w:hAnsi="Helvetica Neue Light"/>
            <w:sz w:val="22"/>
            <w:szCs w:val="22"/>
          </w:rPr>
          <w:t>/innen</w:t>
        </w:r>
      </w:ins>
      <w:ins w:id="121" w:author="Stefan Zedlacher" w:date="2017-02-21T21:22:00Z">
        <w:r>
          <w:rPr>
            <w:rFonts w:ascii="Helvetica Neue Light" w:hAnsi="Helvetica Neue Light"/>
            <w:sz w:val="22"/>
            <w:szCs w:val="22"/>
          </w:rPr>
          <w:t>, Architekten</w:t>
        </w:r>
      </w:ins>
      <w:ins w:id="122" w:author="Christoph Breser" w:date="2017-02-22T18:24:00Z">
        <w:r>
          <w:rPr>
            <w:rFonts w:ascii="Helvetica Neue Light" w:hAnsi="Helvetica Neue Light"/>
            <w:sz w:val="22"/>
            <w:szCs w:val="22"/>
          </w:rPr>
          <w:t>/innen</w:t>
        </w:r>
      </w:ins>
      <w:ins w:id="123" w:author="Stefan Zedlacher" w:date="2017-02-21T21:22:00Z">
        <w:r>
          <w:rPr>
            <w:rFonts w:ascii="Helvetica Neue Light" w:hAnsi="Helvetica Neue Light"/>
            <w:sz w:val="22"/>
            <w:szCs w:val="22"/>
          </w:rPr>
          <w:t xml:space="preserve"> und </w:t>
        </w:r>
      </w:ins>
      <w:ins w:id="124" w:author="Christoph Breser" w:date="2017-02-22T18:24:00Z">
        <w:r>
          <w:rPr>
            <w:rFonts w:ascii="Helvetica Neue Light" w:hAnsi="Helvetica Neue Light"/>
            <w:sz w:val="22"/>
            <w:szCs w:val="22"/>
          </w:rPr>
          <w:t xml:space="preserve">sonstige </w:t>
        </w:r>
      </w:ins>
      <w:ins w:id="125" w:author="Stefan Zedlacher" w:date="2017-02-21T21:22:00Z">
        <w:r>
          <w:rPr>
            <w:rFonts w:ascii="Helvetica Neue Light" w:hAnsi="Helvetica Neue Light"/>
            <w:sz w:val="22"/>
            <w:szCs w:val="22"/>
          </w:rPr>
          <w:t xml:space="preserve">Interessierte sollten </w:t>
        </w:r>
        <w:r>
          <w:rPr>
            <w:rFonts w:ascii="Helvetica Neue Light" w:hAnsi="Helvetica Neue Light"/>
            <w:sz w:val="22"/>
            <w:szCs w:val="22"/>
          </w:rPr>
          <w:t>gleicherma</w:t>
        </w:r>
        <w:r>
          <w:rPr>
            <w:rFonts w:ascii="Helvetica Neue Light" w:hAnsi="Helvetica Neue Light"/>
            <w:sz w:val="22"/>
            <w:szCs w:val="22"/>
          </w:rPr>
          <w:t>ß</w:t>
        </w:r>
        <w:r>
          <w:rPr>
            <w:rFonts w:ascii="Helvetica Neue Light" w:hAnsi="Helvetica Neue Light"/>
            <w:sz w:val="22"/>
            <w:szCs w:val="22"/>
          </w:rPr>
          <w:t>en die M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>glichkeit haben</w:t>
        </w:r>
        <w:del w:id="126" w:author="Christoph Breser" w:date="2017-02-22T18:24:00Z">
          <w:r w:rsidDel="00E716B5">
            <w:rPr>
              <w:rFonts w:ascii="Helvetica Neue Light" w:hAnsi="Helvetica Neue Light"/>
              <w:sz w:val="22"/>
              <w:szCs w:val="22"/>
            </w:rPr>
            <w:delText>,</w:delText>
          </w:r>
        </w:del>
        <w:r>
          <w:rPr>
            <w:rFonts w:ascii="Helvetica Neue Light" w:hAnsi="Helvetica Neue Light"/>
            <w:sz w:val="22"/>
            <w:szCs w:val="22"/>
          </w:rPr>
          <w:t xml:space="preserve"> die Ergebnisse und den Umfang des Archivs zu erleben. </w:t>
        </w:r>
      </w:ins>
      <w:r>
        <w:rPr>
          <w:rFonts w:ascii="Helvetica Neue Light" w:eastAsia="Helvetica Neue Light" w:hAnsi="Helvetica Neue Light" w:cs="Helvetica Neue Light"/>
          <w:noProof/>
          <w:sz w:val="22"/>
          <w:szCs w:val="22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258169</wp:posOffset>
            </wp:positionV>
            <wp:extent cx="5756910" cy="3200981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tart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0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B47BA3" w:rsidRDefault="00E716B5">
      <w:pPr>
        <w:widowControl w:val="0"/>
        <w:spacing w:after="0"/>
        <w:rPr>
          <w:ins w:id="127" w:author="Stefan Zedlacher" w:date="2017-02-21T21:19:00Z"/>
          <w:rFonts w:ascii="Helvetica Neue" w:eastAsia="Helvetica Neue" w:hAnsi="Helvetica Neue" w:cs="Helvetica Neue"/>
          <w:i/>
          <w:iCs/>
          <w:sz w:val="16"/>
          <w:szCs w:val="16"/>
        </w:rPr>
      </w:pPr>
      <w:ins w:id="128" w:author="Stefan Zedlacher" w:date="2017-02-21T21:19:00Z">
        <w:r>
          <w:rPr>
            <w:rFonts w:ascii="Helvetica Neue" w:hAnsi="Helvetica Neue"/>
            <w:i/>
            <w:iCs/>
            <w:sz w:val="16"/>
            <w:szCs w:val="16"/>
          </w:rPr>
          <w:t>Startseite der Applikation</w:t>
        </w:r>
      </w:ins>
    </w:p>
    <w:p w:rsidR="00B47BA3" w:rsidRDefault="00B47BA3">
      <w:pPr>
        <w:widowControl w:val="0"/>
        <w:spacing w:after="0"/>
        <w:rPr>
          <w:ins w:id="129" w:author="Stefan Zedlacher" w:date="2017-02-21T21:19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B47BA3">
      <w:pPr>
        <w:widowControl w:val="0"/>
        <w:spacing w:after="0"/>
        <w:rPr>
          <w:ins w:id="130" w:author="Stefan Zedlacher" w:date="2017-02-21T21:19:00Z"/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B47BA3">
      <w:pPr>
        <w:widowControl w:val="0"/>
        <w:spacing w:after="0"/>
        <w:rPr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B47BA3">
      <w:pPr>
        <w:widowControl w:val="0"/>
        <w:spacing w:after="0"/>
        <w:rPr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widowControl w:val="0"/>
        <w:spacing w:after="0"/>
        <w:rPr>
          <w:ins w:id="131" w:author="Christoph Breser" w:date="2016-02-05T11:05:00Z"/>
          <w:rFonts w:ascii="Helvetica Neue" w:eastAsia="Helvetica Neue" w:hAnsi="Helvetica Neue" w:cs="Helvetica Neue"/>
          <w:b/>
          <w:bCs/>
          <w:color w:val="262626"/>
          <w:sz w:val="22"/>
          <w:szCs w:val="22"/>
          <w:u w:color="262626"/>
        </w:rPr>
      </w:pPr>
      <w:ins w:id="132" w:author="Christoph Breser" w:date="2016-02-05T11:05:00Z">
        <w:r>
          <w:rPr>
            <w:rFonts w:ascii="Helvetica Neue" w:hAnsi="Helvetica Neue"/>
            <w:b/>
            <w:bCs/>
            <w:color w:val="262626"/>
            <w:sz w:val="22"/>
            <w:szCs w:val="22"/>
            <w:u w:color="262626"/>
          </w:rPr>
          <w:t xml:space="preserve">Teilnahme an Konferenzen und </w:t>
        </w:r>
      </w:ins>
      <w:r>
        <w:rPr>
          <w:rFonts w:ascii="Helvetica Neue" w:hAnsi="Helvetica Neue"/>
          <w:b/>
          <w:bCs/>
          <w:color w:val="262626"/>
          <w:sz w:val="22"/>
          <w:szCs w:val="22"/>
          <w:u w:color="262626"/>
        </w:rPr>
        <w:t>Kooperationen</w:t>
      </w:r>
    </w:p>
    <w:p w:rsidR="00B47BA3" w:rsidRDefault="00B47BA3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 xml:space="preserve">An der Konferenz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ICITY-Enhancing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Places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through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Technology </w:t>
      </w:r>
      <w:r>
        <w:rPr>
          <w:rFonts w:ascii="Helvetica Neue Light" w:hAnsi="Helvetica Neue Light"/>
          <w:sz w:val="22"/>
          <w:szCs w:val="22"/>
        </w:rPr>
        <w:t>an der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t Valletta/Malta wurde vom 18. bis zum 19.04.2016 das Paper </w:t>
      </w:r>
      <w:r>
        <w:rPr>
          <w:rFonts w:ascii="Helvetica Neue Light" w:hAnsi="Helvetica Neue Light"/>
          <w:sz w:val="22"/>
          <w:szCs w:val="22"/>
        </w:rPr>
        <w:t>„</w:t>
      </w:r>
      <w:proofErr w:type="spellStart"/>
      <w:r>
        <w:rPr>
          <w:rFonts w:ascii="Helvetica Neue Light" w:hAnsi="Helvetica Neue Light"/>
          <w:sz w:val="22"/>
          <w:szCs w:val="22"/>
        </w:rPr>
        <w:t>The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Principle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of </w:t>
      </w:r>
      <w:proofErr w:type="spellStart"/>
      <w:r>
        <w:rPr>
          <w:rFonts w:ascii="Helvetica Neue Light" w:hAnsi="Helvetica Neue Light"/>
          <w:sz w:val="22"/>
          <w:szCs w:val="22"/>
        </w:rPr>
        <w:t>Geotagging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. </w:t>
      </w:r>
      <w:proofErr w:type="spellStart"/>
      <w:r>
        <w:rPr>
          <w:rFonts w:ascii="Helvetica Neue Light" w:hAnsi="Helvetica Neue Light"/>
          <w:sz w:val="22"/>
          <w:szCs w:val="22"/>
        </w:rPr>
        <w:t>Cross-linking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archival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sources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with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people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and </w:t>
      </w:r>
      <w:proofErr w:type="spellStart"/>
      <w:r>
        <w:rPr>
          <w:rFonts w:ascii="Helvetica Neue Light" w:hAnsi="Helvetica Neue Light"/>
          <w:sz w:val="22"/>
          <w:szCs w:val="22"/>
        </w:rPr>
        <w:t>the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city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sz w:val="22"/>
          <w:szCs w:val="22"/>
        </w:rPr>
        <w:t>through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 digital urban </w:t>
      </w:r>
      <w:proofErr w:type="spellStart"/>
      <w:r>
        <w:rPr>
          <w:rFonts w:ascii="Helvetica Neue Light" w:hAnsi="Helvetica Neue Light"/>
          <w:sz w:val="22"/>
          <w:szCs w:val="22"/>
        </w:rPr>
        <w:t>places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“ </w:t>
      </w:r>
      <w:r>
        <w:rPr>
          <w:rFonts w:ascii="Helvetica Neue Light" w:hAnsi="Helvetica Neue Light"/>
          <w:sz w:val="22"/>
          <w:szCs w:val="22"/>
        </w:rPr>
        <w:t>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 xml:space="preserve">sentiert. </w:t>
      </w: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 xml:space="preserve">Am Workshop der </w:t>
      </w:r>
      <w:r>
        <w:rPr>
          <w:rFonts w:ascii="Helvetica Neue Light" w:hAnsi="Helvetica Neue Light"/>
          <w:i/>
          <w:iCs/>
          <w:sz w:val="22"/>
          <w:szCs w:val="22"/>
        </w:rPr>
        <w:t xml:space="preserve">COST Action TU 1306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CyberParks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: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Fostering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knowledg</w:t>
      </w:r>
      <w:r>
        <w:rPr>
          <w:rFonts w:ascii="Helvetica Neue Light" w:hAnsi="Helvetica Neue Light"/>
          <w:i/>
          <w:iCs/>
          <w:sz w:val="22"/>
          <w:szCs w:val="22"/>
        </w:rPr>
        <w:t>e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about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the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relationship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between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Information and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Communication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Technologies and Public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Spaces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supported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by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strategies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to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improve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their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use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and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attractiveness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r>
        <w:rPr>
          <w:rFonts w:ascii="Helvetica Neue Light" w:hAnsi="Helvetica Neue Light"/>
          <w:sz w:val="22"/>
          <w:szCs w:val="22"/>
        </w:rPr>
        <w:t>wurde vom 05. bis 07.10.2016 in Skopje/Mazedonien das Forschungsprojekt vorgestellt.</w:t>
      </w:r>
    </w:p>
    <w:p w:rsidR="00B47BA3" w:rsidRDefault="00E716B5">
      <w:pPr>
        <w:jc w:val="both"/>
        <w:rPr>
          <w:ins w:id="133" w:author="Stefan Zedlacher" w:date="2017-02-20T21:41:00Z"/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>An der Konfer</w:t>
      </w:r>
      <w:r>
        <w:rPr>
          <w:rFonts w:ascii="Helvetica Neue Light" w:hAnsi="Helvetica Neue Light"/>
          <w:sz w:val="22"/>
          <w:szCs w:val="22"/>
        </w:rPr>
        <w:t xml:space="preserve">enz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3rd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 xml:space="preserve"> </w:t>
      </w:r>
      <w:proofErr w:type="spellStart"/>
      <w:r>
        <w:rPr>
          <w:rFonts w:ascii="Helvetica Neue Light" w:hAnsi="Helvetica Neue Light"/>
          <w:i/>
          <w:iCs/>
          <w:sz w:val="22"/>
          <w:szCs w:val="22"/>
        </w:rPr>
        <w:t>dha2016</w:t>
      </w:r>
      <w:proofErr w:type="spellEnd"/>
      <w:r>
        <w:rPr>
          <w:rFonts w:ascii="Helvetica Neue Light" w:hAnsi="Helvetica Neue Light"/>
          <w:i/>
          <w:iCs/>
          <w:sz w:val="22"/>
          <w:szCs w:val="22"/>
        </w:rPr>
        <w:t>. Netzwerk und Knotenpunkt in den digitalen Geisteswissenschaften</w:t>
      </w:r>
      <w:r>
        <w:rPr>
          <w:rFonts w:ascii="Helvetica Neue Light" w:hAnsi="Helvetica Neue Light"/>
          <w:sz w:val="22"/>
          <w:szCs w:val="22"/>
        </w:rPr>
        <w:t xml:space="preserve"> an der </w:t>
      </w:r>
      <w:r>
        <w:rPr>
          <w:rFonts w:ascii="Helvetica Neue Light" w:hAnsi="Helvetica Neue Light"/>
          <w:sz w:val="22"/>
          <w:szCs w:val="22"/>
        </w:rPr>
        <w:t>Ö</w:t>
      </w:r>
      <w:r>
        <w:rPr>
          <w:rFonts w:ascii="Helvetica Neue Light" w:hAnsi="Helvetica Neue Light"/>
          <w:sz w:val="22"/>
          <w:szCs w:val="22"/>
        </w:rPr>
        <w:t>sterreichischen Akademie der Wissenschaften in Wien wurde vom 05.-07.12.2016 der Zwischenstand des Projektes pr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sentiert.</w:t>
      </w:r>
    </w:p>
    <w:p w:rsidR="00B47BA3" w:rsidRDefault="00E716B5">
      <w:pPr>
        <w:jc w:val="both"/>
        <w:rPr>
          <w:ins w:id="134" w:author="Stefan Zedlacher" w:date="2017-02-20T21:50:00Z"/>
          <w:rFonts w:ascii="Helvetica Neue Light" w:eastAsia="Helvetica Neue Light" w:hAnsi="Helvetica Neue Light" w:cs="Helvetica Neue Light"/>
          <w:sz w:val="22"/>
          <w:szCs w:val="22"/>
        </w:rPr>
      </w:pPr>
      <w:ins w:id="135" w:author="Stefan Zedlacher" w:date="2017-02-20T21:41:00Z">
        <w:r>
          <w:rPr>
            <w:rFonts w:ascii="Helvetica Neue Light" w:hAnsi="Helvetica Neue Light"/>
            <w:sz w:val="22"/>
            <w:szCs w:val="22"/>
          </w:rPr>
          <w:t xml:space="preserve">An der Konferenz </w:t>
        </w:r>
        <w:proofErr w:type="spellStart"/>
        <w:r>
          <w:rPr>
            <w:rFonts w:ascii="Helvetica Neue Light" w:hAnsi="Helvetica Neue Light"/>
            <w:i/>
            <w:iCs/>
            <w:sz w:val="22"/>
            <w:szCs w:val="22"/>
          </w:rPr>
          <w:t>dhd2017</w:t>
        </w:r>
        <w:proofErr w:type="spellEnd"/>
        <w:r>
          <w:rPr>
            <w:rFonts w:ascii="Helvetica Neue Light" w:hAnsi="Helvetica Neue Light"/>
            <w:i/>
            <w:iCs/>
            <w:sz w:val="22"/>
            <w:szCs w:val="22"/>
          </w:rPr>
          <w:t xml:space="preserve"> in Bern </w:t>
        </w:r>
        <w:r>
          <w:rPr>
            <w:rFonts w:ascii="Helvetica Neue Light" w:hAnsi="Helvetica Neue Light"/>
            <w:sz w:val="22"/>
            <w:szCs w:val="22"/>
          </w:rPr>
          <w:t>vom 14..-1</w:t>
        </w:r>
        <w:r>
          <w:rPr>
            <w:rFonts w:ascii="Helvetica Neue Light" w:hAnsi="Helvetica Neue Light"/>
            <w:sz w:val="22"/>
            <w:szCs w:val="22"/>
          </w:rPr>
          <w:t>7.2.2017 die technische L</w:t>
        </w:r>
        <w:r>
          <w:rPr>
            <w:rFonts w:ascii="Helvetica Neue Light" w:hAnsi="Helvetica Neue Light"/>
            <w:sz w:val="22"/>
            <w:szCs w:val="22"/>
          </w:rPr>
          <w:t>ö</w:t>
        </w:r>
        <w:r>
          <w:rPr>
            <w:rFonts w:ascii="Helvetica Neue Light" w:hAnsi="Helvetica Neue Light"/>
            <w:sz w:val="22"/>
            <w:szCs w:val="22"/>
          </w:rPr>
          <w:t xml:space="preserve">sung einer Graphendatenbank wurde in einem </w:t>
        </w:r>
      </w:ins>
      <w:ins w:id="136" w:author="Christoph Breser" w:date="2017-02-22T18:25:00Z">
        <w:r>
          <w:rPr>
            <w:rFonts w:ascii="Helvetica Neue Light" w:hAnsi="Helvetica Neue Light"/>
            <w:sz w:val="22"/>
            <w:szCs w:val="22"/>
          </w:rPr>
          <w:t>W</w:t>
        </w:r>
      </w:ins>
      <w:ins w:id="137" w:author="Stefan Zedlacher" w:date="2017-02-20T21:41:00Z">
        <w:del w:id="138" w:author="Christoph Breser" w:date="2017-02-22T18:25:00Z">
          <w:r w:rsidDel="00E716B5">
            <w:rPr>
              <w:rFonts w:ascii="Helvetica Neue Light" w:hAnsi="Helvetica Neue Light"/>
              <w:sz w:val="22"/>
              <w:szCs w:val="22"/>
            </w:rPr>
            <w:delText>w</w:delText>
          </w:r>
        </w:del>
        <w:r>
          <w:rPr>
            <w:rFonts w:ascii="Helvetica Neue Light" w:hAnsi="Helvetica Neue Light"/>
            <w:sz w:val="22"/>
            <w:szCs w:val="22"/>
          </w:rPr>
          <w:t>orkshop diskutiert.</w:t>
        </w:r>
      </w:ins>
      <w:r>
        <w:rPr>
          <w:rFonts w:ascii="Helvetica Neue Light" w:hAnsi="Helvetica Neue Light"/>
          <w:sz w:val="22"/>
          <w:szCs w:val="22"/>
        </w:rPr>
        <w:t xml:space="preserve"> </w:t>
      </w:r>
    </w:p>
    <w:p w:rsidR="00B47BA3" w:rsidDel="00E716B5" w:rsidRDefault="00E716B5">
      <w:pPr>
        <w:jc w:val="both"/>
        <w:rPr>
          <w:del w:id="139" w:author="Christoph Breser" w:date="2017-02-22T18:25:00Z"/>
          <w:rFonts w:ascii="Helvetica Neue Light" w:eastAsia="Helvetica Neue Light" w:hAnsi="Helvetica Neue Light" w:cs="Helvetica Neue Light"/>
          <w:sz w:val="22"/>
          <w:szCs w:val="22"/>
        </w:rPr>
      </w:pPr>
      <w:ins w:id="140" w:author="Stefan Zedlacher" w:date="2017-02-20T21:50:00Z">
        <w:del w:id="141" w:author="Christoph Breser" w:date="2017-02-22T18:25:00Z">
          <w:r w:rsidDel="00E716B5">
            <w:rPr>
              <w:rFonts w:ascii="Helvetica Neue Light" w:hAnsi="Helvetica Neue Light"/>
              <w:sz w:val="22"/>
              <w:szCs w:val="22"/>
            </w:rPr>
            <w:delText>COST Skopje?</w:delText>
          </w:r>
        </w:del>
      </w:ins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>Der Folgeantrag wurde in Kooperation mit folgenden Partnern erarbeitet:</w:t>
      </w: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>Prof. Dr. Henrik Karge: Institut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 xml:space="preserve">r Kunst- und Musikwissenschaften, Technische </w:t>
      </w:r>
      <w:r>
        <w:rPr>
          <w:rFonts w:ascii="Helvetica Neue Light" w:hAnsi="Helvetica Neue Light"/>
          <w:sz w:val="22"/>
          <w:szCs w:val="22"/>
        </w:rPr>
        <w:t>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 Dresden</w:t>
      </w: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r>
        <w:rPr>
          <w:rFonts w:ascii="Helvetica Neue Light" w:hAnsi="Helvetica Neue Light"/>
          <w:sz w:val="22"/>
          <w:szCs w:val="22"/>
        </w:rPr>
        <w:t xml:space="preserve">Prof. Dr. Simone De </w:t>
      </w:r>
      <w:proofErr w:type="spellStart"/>
      <w:r>
        <w:rPr>
          <w:rFonts w:ascii="Helvetica Neue Light" w:hAnsi="Helvetica Neue Light"/>
          <w:sz w:val="22"/>
          <w:szCs w:val="22"/>
        </w:rPr>
        <w:t>Angelis</w:t>
      </w:r>
      <w:proofErr w:type="spellEnd"/>
      <w:r>
        <w:rPr>
          <w:rFonts w:ascii="Helvetica Neue Light" w:hAnsi="Helvetica Neue Light"/>
          <w:sz w:val="22"/>
          <w:szCs w:val="22"/>
        </w:rPr>
        <w:t>: Zentrum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r Wissenschaftsgeschichte,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 Graz</w:t>
      </w:r>
    </w:p>
    <w:p w:rsidR="00B47BA3" w:rsidRDefault="00E716B5">
      <w:pPr>
        <w:jc w:val="both"/>
        <w:rPr>
          <w:rFonts w:ascii="Helvetica Neue Light" w:eastAsia="Helvetica Neue Light" w:hAnsi="Helvetica Neue Light" w:cs="Helvetica Neue Light"/>
          <w:sz w:val="22"/>
          <w:szCs w:val="22"/>
        </w:rPr>
      </w:pPr>
      <w:proofErr w:type="spellStart"/>
      <w:r>
        <w:rPr>
          <w:rFonts w:ascii="Helvetica Neue Light" w:hAnsi="Helvetica Neue Light"/>
          <w:sz w:val="22"/>
          <w:szCs w:val="22"/>
        </w:rPr>
        <w:t>Ass.Prof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. </w:t>
      </w:r>
      <w:proofErr w:type="spellStart"/>
      <w:r>
        <w:rPr>
          <w:rFonts w:ascii="Helvetica Neue Light" w:hAnsi="Helvetica Neue Light"/>
          <w:sz w:val="22"/>
          <w:szCs w:val="22"/>
        </w:rPr>
        <w:t>Dipl.Ing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. </w:t>
      </w:r>
      <w:proofErr w:type="spellStart"/>
      <w:r>
        <w:rPr>
          <w:rFonts w:ascii="Helvetica Neue Light" w:hAnsi="Helvetica Neue Light"/>
          <w:sz w:val="22"/>
          <w:szCs w:val="22"/>
        </w:rPr>
        <w:t>Dr.tech</w:t>
      </w:r>
      <w:proofErr w:type="spellEnd"/>
      <w:r>
        <w:rPr>
          <w:rFonts w:ascii="Helvetica Neue Light" w:hAnsi="Helvetica Neue Light"/>
          <w:sz w:val="22"/>
          <w:szCs w:val="22"/>
        </w:rPr>
        <w:t xml:space="preserve">. Milena </w:t>
      </w:r>
      <w:proofErr w:type="spellStart"/>
      <w:r>
        <w:rPr>
          <w:rFonts w:ascii="Helvetica Neue Light" w:hAnsi="Helvetica Neue Light"/>
          <w:sz w:val="22"/>
          <w:szCs w:val="22"/>
        </w:rPr>
        <w:t>Stravic</w:t>
      </w:r>
      <w:proofErr w:type="spellEnd"/>
      <w:r>
        <w:rPr>
          <w:rFonts w:ascii="Helvetica Neue Light" w:hAnsi="Helvetica Neue Light"/>
          <w:sz w:val="22"/>
          <w:szCs w:val="22"/>
        </w:rPr>
        <w:t>: Institut f</w:t>
      </w:r>
      <w:r>
        <w:rPr>
          <w:rFonts w:ascii="Helvetica Neue Light" w:hAnsi="Helvetica Neue Light"/>
          <w:sz w:val="22"/>
          <w:szCs w:val="22"/>
        </w:rPr>
        <w:t>ü</w:t>
      </w:r>
      <w:r>
        <w:rPr>
          <w:rFonts w:ascii="Helvetica Neue Light" w:hAnsi="Helvetica Neue Light"/>
          <w:sz w:val="22"/>
          <w:szCs w:val="22"/>
        </w:rPr>
        <w:t>r Architektur und Medien, Technische Universit</w:t>
      </w:r>
      <w:r>
        <w:rPr>
          <w:rFonts w:ascii="Helvetica Neue Light" w:hAnsi="Helvetica Neue Light"/>
          <w:sz w:val="22"/>
          <w:szCs w:val="22"/>
        </w:rPr>
        <w:t>ä</w:t>
      </w:r>
      <w:r>
        <w:rPr>
          <w:rFonts w:ascii="Helvetica Neue Light" w:hAnsi="Helvetica Neue Light"/>
          <w:sz w:val="22"/>
          <w:szCs w:val="22"/>
        </w:rPr>
        <w:t>t Graz</w:t>
      </w:r>
    </w:p>
    <w:p w:rsidR="00B47BA3" w:rsidRDefault="00B47BA3">
      <w:pPr>
        <w:jc w:val="both"/>
      </w:pPr>
    </w:p>
    <w:sectPr w:rsidR="00B47BA3" w:rsidSect="00B47BA3">
      <w:headerReference w:type="default" r:id="rId11"/>
      <w:footerReference w:type="default" r:id="rId12"/>
      <w:pgSz w:w="11900" w:h="16840"/>
      <w:pgMar w:top="1417" w:right="1417" w:bottom="1134" w:left="1417" w:header="708" w:footer="708" w:gutter="0"/>
    </w:sectPr>
  </w:body>
</w:document>
</file>

<file path=word/comments.xml><?xml version="1.0" encoding="utf-8"?>
<w:comment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53" w:author="Christoph Breser" w:date="2017-02-22T18:22:00Z" w:initials="CB">
    <w:p w:rsidR="00E716B5" w:rsidRDefault="00E716B5">
      <w:pPr>
        <w:pStyle w:val="Kommentartext"/>
      </w:pPr>
      <w:r>
        <w:rPr>
          <w:rStyle w:val="Kommentarzeichen"/>
        </w:rPr>
        <w:annotationRef/>
      </w:r>
      <w:r>
        <w:t>Länger noch ausbauen, um ersichtlich zu machen, dass über den Datenbank-Browser hinaus noch einiges  weitergangen ist...</w:t>
      </w:r>
    </w:p>
  </w:comment>
  <w:comment w:id="72" w:author="Christoph Breser" w:date="2017-02-22T18:22:00Z" w:initials="CB">
    <w:p w:rsidR="00E716B5" w:rsidRDefault="00E716B5">
      <w:pPr>
        <w:pStyle w:val="Kommentartext"/>
      </w:pPr>
      <w:r>
        <w:rPr>
          <w:rStyle w:val="Kommentarzeichen"/>
        </w:rPr>
        <w:annotationRef/>
      </w:r>
      <w:r>
        <w:t>Mit in die Kooperationen nehmen, dort kurz beschreiben...</w:t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50000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00000003" w:usb1="00000000" w:usb2="00000000" w:usb3="00000000" w:csb0="00000001" w:csb1="00000000"/>
  </w:font>
  <w:font w:name="Helvetica Neue Light">
    <w:panose1 w:val="020004030000000200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7BA3" w:rsidRDefault="00B47BA3">
    <w:pPr>
      <w:pStyle w:val="Fuzeile"/>
      <w:tabs>
        <w:tab w:val="clear" w:pos="9072"/>
        <w:tab w:val="right" w:pos="9046"/>
      </w:tabs>
      <w:jc w:val="center"/>
    </w:pPr>
    <w:r>
      <w:rPr>
        <w:rFonts w:ascii="Helvetica Neue Light" w:hAnsi="Helvetica Neue Light"/>
        <w:sz w:val="18"/>
        <w:szCs w:val="18"/>
      </w:rPr>
      <w:fldChar w:fldCharType="begin"/>
    </w:r>
    <w:r w:rsidR="00E716B5">
      <w:rPr>
        <w:rFonts w:ascii="Helvetica Neue Light" w:hAnsi="Helvetica Neue Light"/>
        <w:sz w:val="18"/>
        <w:szCs w:val="18"/>
      </w:rPr>
      <w:instrText xml:space="preserve"> PAGE </w:instrText>
    </w:r>
    <w:r>
      <w:rPr>
        <w:rFonts w:ascii="Helvetica Neue Light" w:hAnsi="Helvetica Neue Light"/>
        <w:sz w:val="18"/>
        <w:szCs w:val="18"/>
      </w:rPr>
      <w:fldChar w:fldCharType="separate"/>
    </w:r>
    <w:r w:rsidR="00E716B5">
      <w:rPr>
        <w:rFonts w:ascii="Helvetica Neue Light" w:hAnsi="Helvetica Neue Light"/>
        <w:noProof/>
        <w:sz w:val="18"/>
        <w:szCs w:val="18"/>
      </w:rPr>
      <w:t>2</w:t>
    </w:r>
    <w:r>
      <w:rPr>
        <w:rFonts w:ascii="Helvetica Neue Light" w:hAnsi="Helvetica Neue Light"/>
        <w:sz w:val="18"/>
        <w:szCs w:val="18"/>
      </w:rPr>
      <w:fldChar w:fldCharType="end"/>
    </w: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47BA3" w:rsidRDefault="00E716B5">
      <w:r>
        <w:separator/>
      </w:r>
    </w:p>
  </w:footnote>
  <w:footnote w:type="continuationSeparator" w:id="0">
    <w:p w:rsidR="00B47BA3" w:rsidRDefault="00E716B5">
      <w:r>
        <w:continuationSeparator/>
      </w:r>
    </w:p>
  </w:footnote>
  <w:footnote w:type="continuationNotice" w:id="1">
    <w:p w:rsidR="00B47BA3" w:rsidRDefault="00B47BA3"/>
  </w:footnote>
  <w:footnote w:id="2">
    <w:p w:rsidR="00B47BA3" w:rsidRDefault="00E716B5">
      <w:pPr>
        <w:pStyle w:val="Funote"/>
      </w:pPr>
      <w:r>
        <w:rPr>
          <w:sz w:val="18"/>
          <w:szCs w:val="18"/>
          <w:vertAlign w:val="superscript"/>
        </w:rPr>
        <w:footnoteRef/>
      </w:r>
      <w:r>
        <w:rPr>
          <w:sz w:val="18"/>
          <w:szCs w:val="18"/>
        </w:rPr>
        <w:t xml:space="preserve"> </w:t>
      </w:r>
      <w:ins w:id="74" w:author="Stefan Zedlacher" w:date="2017-02-21T21:03:00Z">
        <w:r>
          <w:rPr>
            <w:sz w:val="18"/>
            <w:szCs w:val="18"/>
          </w:rPr>
          <w:t>http://www.mathiasbernhard.ch/gugelmann-galaxy/</w:t>
        </w:r>
      </w:ins>
    </w:p>
  </w:footnote>
  <w:footnote w:id="3">
    <w:p w:rsidR="00B47BA3" w:rsidRDefault="00E716B5">
      <w:pPr>
        <w:pStyle w:val="Funote"/>
      </w:pPr>
      <w:r>
        <w:rPr>
          <w:sz w:val="18"/>
          <w:szCs w:val="18"/>
          <w:vertAlign w:val="superscript"/>
        </w:rPr>
        <w:footnoteRef/>
      </w:r>
      <w:r>
        <w:rPr>
          <w:sz w:val="18"/>
          <w:szCs w:val="18"/>
        </w:rPr>
        <w:t xml:space="preserve"> </w:t>
      </w:r>
      <w:ins w:id="112" w:author="Stefan Zedlacher" w:date="2017-02-21T21:19:00Z">
        <w:r w:rsidR="00B47BA3" w:rsidRPr="00B47BA3">
          <w:rPr>
            <w:rStyle w:val="Hyperlink0"/>
          </w:rPr>
          <w:fldChar w:fldCharType="begin"/>
        </w:r>
        <w:r>
          <w:rPr>
            <w:rStyle w:val="Hyperlink0"/>
            <w:sz w:val="18"/>
            <w:szCs w:val="18"/>
          </w:rPr>
          <w:instrText xml:space="preserve"> HYPERLINK "https://creativecommons.org"</w:instrText>
        </w:r>
        <w:r w:rsidR="00B47BA3" w:rsidRPr="00B47BA3">
          <w:rPr>
            <w:rStyle w:val="Hyperlink0"/>
          </w:rPr>
          <w:fldChar w:fldCharType="separate"/>
        </w:r>
        <w:r>
          <w:rPr>
            <w:rStyle w:val="Hyperlink0"/>
            <w:sz w:val="18"/>
            <w:szCs w:val="18"/>
            <w:lang w:val="en-US"/>
          </w:rPr>
          <w:t>https://creativecommons.org</w:t>
        </w:r>
        <w:r w:rsidR="00B47BA3">
          <w:rPr>
            <w:sz w:val="18"/>
            <w:szCs w:val="18"/>
          </w:rPr>
          <w:fldChar w:fldCharType="end"/>
        </w:r>
      </w:ins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7BA3" w:rsidRDefault="00B47BA3">
    <w:pPr>
      <w:pStyle w:val="Kopf-undFuzeilen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trackRevisions/>
  <w:doNotTrackMoves/>
  <w:defaultTabStop w:val="708"/>
  <w:hyphenationZone w:val="425"/>
  <w:characterSpacingControl w:val="doNotCompress"/>
  <w:footnotePr>
    <w:footnote w:id="-1"/>
    <w:footnote w:id="0"/>
    <w:footnote w:id="1"/>
  </w:footnotePr>
  <w:compat/>
  <w:rsids>
    <w:rsidRoot w:val="00B47BA3"/>
    <w:rsid w:val="00B47BA3"/>
    <w:rsid w:val="00E716B5"/>
  </w:rsids>
  <m:mathPr>
    <m:mathFont m:val="Times New Roman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Arial Unicode MS" w:hAnsi="Times New Roman" w:cs="Times New Roman"/>
        <w:bdr w:val="nil"/>
        <w:lang w:val="de-DE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rsid w:val="00B47BA3"/>
    <w:pPr>
      <w:spacing w:after="200"/>
    </w:pPr>
    <w:rPr>
      <w:rFonts w:ascii="Cambria" w:eastAsia="Cambria" w:hAnsi="Cambria" w:cs="Cambria"/>
      <w:color w:val="000000"/>
      <w:sz w:val="24"/>
      <w:szCs w:val="24"/>
      <w:u w:color="000000"/>
    </w:rPr>
  </w:style>
  <w:style w:type="character" w:default="1" w:styleId="Absatzstandardschriftart">
    <w:name w:val="Default Paragraph Font"/>
    <w:semiHidden/>
    <w:unhideWhenUsed/>
  </w:style>
  <w:style w:type="table" w:default="1" w:styleId="NormaleTabelle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semiHidden/>
    <w:unhideWhenUsed/>
  </w:style>
  <w:style w:type="character" w:styleId="Link">
    <w:name w:val="Hyperlink"/>
    <w:rsid w:val="00B47BA3"/>
    <w:rPr>
      <w:u w:val="single"/>
    </w:rPr>
  </w:style>
  <w:style w:type="table" w:customStyle="1" w:styleId="TableNormal">
    <w:name w:val="Table Normal"/>
    <w:rsid w:val="00B47BA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rsid w:val="00B47BA3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Fuzeile">
    <w:name w:val="footer"/>
    <w:rsid w:val="00B47BA3"/>
    <w:pPr>
      <w:tabs>
        <w:tab w:val="center" w:pos="4536"/>
        <w:tab w:val="right" w:pos="9072"/>
      </w:tabs>
    </w:pPr>
    <w:rPr>
      <w:rFonts w:ascii="Cambria" w:eastAsia="Cambria" w:hAnsi="Cambria" w:cs="Cambria"/>
      <w:color w:val="000000"/>
      <w:sz w:val="24"/>
      <w:szCs w:val="24"/>
      <w:u w:color="000000"/>
    </w:rPr>
  </w:style>
  <w:style w:type="paragraph" w:customStyle="1" w:styleId="Funote">
    <w:name w:val="Fußnote"/>
    <w:rsid w:val="00B47BA3"/>
    <w:rPr>
      <w:rFonts w:ascii="Helvetica" w:eastAsia="Helvetica" w:hAnsi="Helvetica" w:cs="Helvetica"/>
      <w:color w:val="000000"/>
      <w:sz w:val="22"/>
      <w:szCs w:val="22"/>
    </w:rPr>
  </w:style>
  <w:style w:type="character" w:customStyle="1" w:styleId="Hyperlink0">
    <w:name w:val="Hyperlink.0"/>
    <w:basedOn w:val="Link"/>
    <w:rsid w:val="00B47BA3"/>
    <w:rPr>
      <w:color w:val="0000FF"/>
      <w:u w:val="single" w:color="0000FF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E716B5"/>
    <w:pPr>
      <w:spacing w:after="0"/>
    </w:pPr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E716B5"/>
    <w:rPr>
      <w:rFonts w:ascii="Lucida Grande" w:eastAsia="Cambria" w:hAnsi="Lucida Grande" w:cs="Cambria"/>
      <w:color w:val="000000"/>
      <w:sz w:val="18"/>
      <w:szCs w:val="18"/>
      <w:u w:color="000000"/>
    </w:rPr>
  </w:style>
  <w:style w:type="character" w:styleId="Kommentarzeichen">
    <w:name w:val="annotation reference"/>
    <w:basedOn w:val="Absatzstandardschriftart"/>
    <w:uiPriority w:val="99"/>
    <w:semiHidden/>
    <w:unhideWhenUsed/>
    <w:rsid w:val="00E716B5"/>
    <w:rPr>
      <w:sz w:val="18"/>
      <w:szCs w:val="18"/>
    </w:rPr>
  </w:style>
  <w:style w:type="paragraph" w:styleId="Kommentartext">
    <w:name w:val="annotation text"/>
    <w:basedOn w:val="Standard"/>
    <w:link w:val="KommentartextZeichen"/>
    <w:uiPriority w:val="99"/>
    <w:semiHidden/>
    <w:unhideWhenUsed/>
    <w:rsid w:val="00E716B5"/>
  </w:style>
  <w:style w:type="character" w:customStyle="1" w:styleId="KommentartextZeichen">
    <w:name w:val="Kommentartext Zeichen"/>
    <w:basedOn w:val="Absatzstandardschriftart"/>
    <w:link w:val="Kommentartext"/>
    <w:uiPriority w:val="99"/>
    <w:semiHidden/>
    <w:rsid w:val="00E716B5"/>
    <w:rPr>
      <w:rFonts w:ascii="Cambria" w:eastAsia="Cambria" w:hAnsi="Cambria" w:cs="Cambria"/>
      <w:color w:val="000000"/>
      <w:sz w:val="24"/>
      <w:szCs w:val="24"/>
      <w:u w:color="000000"/>
    </w:rPr>
  </w:style>
  <w:style w:type="paragraph" w:styleId="Kommentarthema">
    <w:name w:val="annotation subject"/>
    <w:basedOn w:val="Kommentartext"/>
    <w:next w:val="Kommentartext"/>
    <w:link w:val="KommentarthemaZeichen"/>
    <w:uiPriority w:val="99"/>
    <w:semiHidden/>
    <w:unhideWhenUsed/>
    <w:rsid w:val="00E716B5"/>
    <w:rPr>
      <w:b/>
      <w:bCs/>
      <w:sz w:val="20"/>
      <w:szCs w:val="20"/>
    </w:rPr>
  </w:style>
  <w:style w:type="character" w:customStyle="1" w:styleId="KommentarthemaZeichen">
    <w:name w:val="Kommentarthema Zeichen"/>
    <w:basedOn w:val="KommentartextZeichen"/>
    <w:link w:val="Kommentarthema"/>
    <w:uiPriority w:val="99"/>
    <w:semiHidden/>
    <w:rsid w:val="00E716B5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comments" Target="comments.xml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Design">
  <a:themeElements>
    <a:clrScheme name="Office-Design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-Design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-Design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1383</Words>
  <Characters>7885</Characters>
  <Application>Microsoft Macintosh Word</Application>
  <DocSecurity>0</DocSecurity>
  <Lines>65</Lines>
  <Paragraphs>15</Paragraphs>
  <ScaleCrop>false</ScaleCrop>
  <LinksUpToDate>false</LinksUpToDate>
  <CharactersWithSpaces>9683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Christoph Breser</cp:lastModifiedBy>
  <cp:revision>2</cp:revision>
  <dcterms:created xsi:type="dcterms:W3CDTF">2017-02-22T17:26:00Z</dcterms:created>
  <dcterms:modified xsi:type="dcterms:W3CDTF">2017-02-22T17:26:00Z</dcterms:modified>
</cp:coreProperties>
</file>